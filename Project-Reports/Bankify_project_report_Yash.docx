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7D5ACD" w14:textId="06E51FCC" w:rsidR="00197BBD" w:rsidRPr="004F3A77" w:rsidRDefault="000E1903" w:rsidP="000E1903">
      <w:pPr>
        <w:pStyle w:val="Heading1"/>
        <w:rPr>
          <w:b/>
          <w:bCs/>
        </w:rPr>
      </w:pPr>
      <w:r>
        <w:rPr>
          <w:sz w:val="56"/>
          <w:szCs w:val="56"/>
          <w:lang w:val="en-US"/>
        </w:rPr>
        <w:t xml:space="preserve">                          </w:t>
      </w:r>
      <w:r w:rsidR="00197BBD" w:rsidRPr="004F3A77">
        <w:rPr>
          <w:b/>
          <w:bCs/>
          <w:sz w:val="38"/>
        </w:rPr>
        <w:t>A PROJECT ON</w:t>
      </w:r>
    </w:p>
    <w:p w14:paraId="2911296A" w14:textId="77777777" w:rsidR="00197BBD" w:rsidRDefault="00197BBD">
      <w:pPr>
        <w:jc w:val="center"/>
      </w:pPr>
      <w:proofErr w:type="spellStart"/>
      <w:r>
        <w:rPr>
          <w:b/>
          <w:bCs/>
          <w:sz w:val="32"/>
        </w:rPr>
        <w:t>Bankify</w:t>
      </w:r>
      <w:proofErr w:type="spellEnd"/>
    </w:p>
    <w:p w14:paraId="126E912A" w14:textId="77777777" w:rsidR="00197BBD" w:rsidRDefault="00197BBD">
      <w:pPr>
        <w:jc w:val="center"/>
      </w:pPr>
      <w:r>
        <w:t>SUBMITTED IN</w:t>
      </w:r>
    </w:p>
    <w:p w14:paraId="36C3C0F0" w14:textId="77777777" w:rsidR="00197BBD" w:rsidRDefault="00197BBD">
      <w:pPr>
        <w:jc w:val="center"/>
      </w:pPr>
      <w:r>
        <w:t>PARTIAL FULFILLMENT OF THE REQUIREMENT</w:t>
      </w:r>
    </w:p>
    <w:p w14:paraId="0ECD985F" w14:textId="77777777" w:rsidR="00197BBD" w:rsidRDefault="00197BBD">
      <w:pPr>
        <w:jc w:val="center"/>
      </w:pPr>
      <w:r>
        <w:t>FOR THE COURSE OF DIPLOMA IN ADVANCED COMPUTING FROM CDAC</w:t>
      </w:r>
    </w:p>
    <w:p w14:paraId="005B3E8C" w14:textId="77777777" w:rsidR="00197BBD" w:rsidRDefault="00197BBD">
      <w:pPr>
        <w:jc w:val="center"/>
        <w:rPr>
          <w:b/>
          <w:bCs/>
          <w:sz w:val="30"/>
        </w:rPr>
      </w:pPr>
      <w:r>
        <w:rPr>
          <w:b/>
          <w:bCs/>
          <w:noProof/>
          <w:sz w:val="30"/>
        </w:rPr>
        <w:drawing>
          <wp:anchor distT="0" distB="0" distL="133985" distR="114935" simplePos="0" relativeHeight="251660288" behindDoc="0" locked="0" layoutInCell="1" allowOverlap="1" wp14:anchorId="605E9474" wp14:editId="27720514">
            <wp:simplePos x="0" y="0"/>
            <wp:positionH relativeFrom="column">
              <wp:posOffset>1828800</wp:posOffset>
            </wp:positionH>
            <wp:positionV relativeFrom="paragraph">
              <wp:posOffset>151765</wp:posOffset>
            </wp:positionV>
            <wp:extent cx="1913890" cy="2084070"/>
            <wp:effectExtent l="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a:stretch>
                      <a:fillRect/>
                    </a:stretch>
                  </pic:blipFill>
                  <pic:spPr bwMode="auto">
                    <a:xfrm>
                      <a:off x="0" y="0"/>
                      <a:ext cx="1913890" cy="2084070"/>
                    </a:xfrm>
                    <a:prstGeom prst="rect">
                      <a:avLst/>
                    </a:prstGeom>
                  </pic:spPr>
                </pic:pic>
              </a:graphicData>
            </a:graphic>
          </wp:anchor>
        </w:drawing>
      </w:r>
    </w:p>
    <w:p w14:paraId="477B1FA8" w14:textId="77777777" w:rsidR="00197BBD" w:rsidRDefault="00197BBD">
      <w:pPr>
        <w:jc w:val="center"/>
      </w:pPr>
    </w:p>
    <w:p w14:paraId="597A3C9C" w14:textId="77777777" w:rsidR="00197BBD" w:rsidRDefault="00197BBD">
      <w:pPr>
        <w:jc w:val="center"/>
      </w:pPr>
    </w:p>
    <w:p w14:paraId="417406F6" w14:textId="77777777" w:rsidR="00197BBD" w:rsidRDefault="00197BBD">
      <w:pPr>
        <w:jc w:val="center"/>
      </w:pPr>
    </w:p>
    <w:p w14:paraId="1B3BE07D" w14:textId="77777777" w:rsidR="00197BBD" w:rsidRDefault="00197BBD">
      <w:pPr>
        <w:jc w:val="center"/>
      </w:pPr>
    </w:p>
    <w:p w14:paraId="631FDC12" w14:textId="77777777" w:rsidR="00197BBD" w:rsidRDefault="00197BBD">
      <w:pPr>
        <w:jc w:val="center"/>
      </w:pPr>
    </w:p>
    <w:p w14:paraId="584A9560" w14:textId="77777777" w:rsidR="00197BBD" w:rsidRDefault="00197BBD">
      <w:pPr>
        <w:pStyle w:val="Heading4"/>
        <w:jc w:val="center"/>
        <w:rPr>
          <w:sz w:val="28"/>
        </w:rPr>
      </w:pPr>
    </w:p>
    <w:p w14:paraId="405160DC" w14:textId="77777777" w:rsidR="00197BBD" w:rsidRDefault="00197BBD">
      <w:pPr>
        <w:pStyle w:val="Heading4"/>
        <w:jc w:val="center"/>
        <w:rPr>
          <w:sz w:val="28"/>
        </w:rPr>
      </w:pPr>
    </w:p>
    <w:p w14:paraId="0CFDC1B9" w14:textId="77777777" w:rsidR="00197BBD" w:rsidRDefault="00197BBD">
      <w:pPr>
        <w:pStyle w:val="Heading4"/>
        <w:jc w:val="center"/>
        <w:rPr>
          <w:sz w:val="28"/>
        </w:rPr>
      </w:pPr>
      <w:r>
        <w:rPr>
          <w:sz w:val="28"/>
        </w:rPr>
        <w:t>SUNBEAM INSTITUTE OF INFORMATION TECHNOLOGY</w:t>
      </w:r>
    </w:p>
    <w:p w14:paraId="7DFD9BF6" w14:textId="77777777" w:rsidR="00197BBD" w:rsidRDefault="00197BBD">
      <w:pPr>
        <w:jc w:val="center"/>
      </w:pPr>
      <w:proofErr w:type="spellStart"/>
      <w:r>
        <w:t>Hinjawadi</w:t>
      </w:r>
      <w:proofErr w:type="spellEnd"/>
    </w:p>
    <w:p w14:paraId="055530B2" w14:textId="77777777" w:rsidR="00197BBD" w:rsidRDefault="00197BBD" w:rsidP="00BC2AF6">
      <w:pPr>
        <w:jc w:val="center"/>
      </w:pPr>
      <w:r>
        <w:rPr>
          <w:b/>
          <w:bCs/>
          <w:sz w:val="20"/>
        </w:rPr>
        <w:t>SUBMITTED BY:</w:t>
      </w:r>
    </w:p>
    <w:p w14:paraId="3039C7C0" w14:textId="77777777" w:rsidR="00197BBD" w:rsidRDefault="00197BBD" w:rsidP="00BC2AF6">
      <w:pPr>
        <w:jc w:val="center"/>
      </w:pPr>
      <w:r>
        <w:t>Yash Swaroop</w:t>
      </w:r>
    </w:p>
    <w:p w14:paraId="33B0D53C" w14:textId="77777777" w:rsidR="00197BBD" w:rsidRDefault="00197BBD">
      <w:pPr>
        <w:jc w:val="center"/>
        <w:rPr>
          <w:sz w:val="20"/>
        </w:rPr>
      </w:pPr>
      <w:r>
        <w:rPr>
          <w:b/>
          <w:bCs/>
          <w:sz w:val="20"/>
        </w:rPr>
        <w:t>UNDER THE GUIDENCE OF:</w:t>
      </w:r>
    </w:p>
    <w:p w14:paraId="21F13963" w14:textId="77777777" w:rsidR="00197BBD" w:rsidRDefault="00197BBD">
      <w:pPr>
        <w:jc w:val="center"/>
      </w:pPr>
      <w:r>
        <w:t>Pooja Jaiswal</w:t>
      </w:r>
    </w:p>
    <w:p w14:paraId="3E335598" w14:textId="77777777" w:rsidR="00197BBD" w:rsidRDefault="00197BBD">
      <w:pPr>
        <w:jc w:val="center"/>
      </w:pPr>
      <w:r>
        <w:t>Faculty Member</w:t>
      </w:r>
    </w:p>
    <w:p w14:paraId="52677EC3" w14:textId="77777777" w:rsidR="00197BBD" w:rsidRDefault="00197BBD">
      <w:pPr>
        <w:jc w:val="center"/>
      </w:pPr>
      <w:r>
        <w:t>Sunbeam Institute of Information Technology, Pune</w:t>
      </w:r>
    </w:p>
    <w:p w14:paraId="6776D0CF" w14:textId="77777777" w:rsidR="00197BBD" w:rsidRDefault="00197BBD">
      <w:pPr>
        <w:jc w:val="center"/>
      </w:pPr>
    </w:p>
    <w:p w14:paraId="54358A76" w14:textId="77777777" w:rsidR="00197BBD" w:rsidRDefault="00197BBD">
      <w:pPr>
        <w:jc w:val="center"/>
      </w:pPr>
    </w:p>
    <w:p w14:paraId="250DB4F9" w14:textId="77777777" w:rsidR="00197BBD" w:rsidRDefault="00197BBD" w:rsidP="00BC2AF6">
      <w:pPr>
        <w:rPr>
          <w:sz w:val="28"/>
          <w:szCs w:val="28"/>
        </w:rPr>
      </w:pPr>
    </w:p>
    <w:p w14:paraId="19E481B6" w14:textId="77777777" w:rsidR="00197BBD" w:rsidRDefault="00197BBD" w:rsidP="00BC2AF6">
      <w:pPr>
        <w:rPr>
          <w:sz w:val="28"/>
          <w:szCs w:val="28"/>
        </w:rPr>
      </w:pPr>
    </w:p>
    <w:p w14:paraId="6E50E101" w14:textId="77777777" w:rsidR="00197BBD" w:rsidRDefault="00197BBD" w:rsidP="00BC2AF6">
      <w:pPr>
        <w:rPr>
          <w:sz w:val="28"/>
          <w:szCs w:val="28"/>
        </w:rPr>
      </w:pPr>
    </w:p>
    <w:p w14:paraId="155EC119" w14:textId="77777777" w:rsidR="00197BBD" w:rsidRPr="00BC2AF6" w:rsidRDefault="00197BBD" w:rsidP="00BC2AF6">
      <w:pPr>
        <w:rPr>
          <w:sz w:val="40"/>
          <w:szCs w:val="40"/>
        </w:rPr>
      </w:pPr>
    </w:p>
    <w:p w14:paraId="6F22989F" w14:textId="77777777" w:rsidR="00197BBD" w:rsidRDefault="00197BBD" w:rsidP="00BC2AF6">
      <w:pPr>
        <w:rPr>
          <w:sz w:val="28"/>
          <w:szCs w:val="28"/>
        </w:rPr>
      </w:pPr>
    </w:p>
    <w:p w14:paraId="01789867" w14:textId="77777777" w:rsidR="00760AF9" w:rsidRDefault="00760AF9" w:rsidP="00760AF9">
      <w:pPr>
        <w:jc w:val="center"/>
        <w:rPr>
          <w:b/>
          <w:sz w:val="40"/>
          <w:szCs w:val="40"/>
          <w:u w:val="single"/>
        </w:rPr>
      </w:pPr>
      <w:r w:rsidRPr="00BC2AF6">
        <w:rPr>
          <w:b/>
          <w:sz w:val="40"/>
          <w:szCs w:val="40"/>
          <w:u w:val="single"/>
        </w:rPr>
        <w:lastRenderedPageBreak/>
        <w:t>CERTIFICATE</w:t>
      </w:r>
    </w:p>
    <w:p w14:paraId="3753CFAD" w14:textId="77777777" w:rsidR="00760AF9" w:rsidRDefault="00760AF9" w:rsidP="00BC2AF6">
      <w:pPr>
        <w:rPr>
          <w:sz w:val="28"/>
          <w:szCs w:val="28"/>
        </w:rPr>
      </w:pPr>
    </w:p>
    <w:p w14:paraId="792AFEA9" w14:textId="77777777" w:rsidR="00760AF9" w:rsidRDefault="00760AF9" w:rsidP="00BC2AF6">
      <w:pPr>
        <w:rPr>
          <w:sz w:val="28"/>
          <w:szCs w:val="28"/>
        </w:rPr>
      </w:pPr>
    </w:p>
    <w:p w14:paraId="167F6D94" w14:textId="77777777" w:rsidR="00760AF9" w:rsidRDefault="00760AF9" w:rsidP="00BC2AF6">
      <w:pPr>
        <w:rPr>
          <w:sz w:val="28"/>
          <w:szCs w:val="28"/>
        </w:rPr>
      </w:pPr>
    </w:p>
    <w:p w14:paraId="1D4602FA" w14:textId="779E7F1D" w:rsidR="00197BBD" w:rsidRDefault="00197BBD" w:rsidP="00BC2AF6">
      <w:pPr>
        <w:rPr>
          <w:sz w:val="28"/>
          <w:szCs w:val="28"/>
        </w:rPr>
      </w:pPr>
      <w:r w:rsidRPr="00BC2AF6">
        <w:rPr>
          <w:sz w:val="28"/>
          <w:szCs w:val="28"/>
        </w:rPr>
        <w:t>This is to certify that the project work under the title ‘</w:t>
      </w:r>
      <w:proofErr w:type="spellStart"/>
      <w:r>
        <w:rPr>
          <w:sz w:val="28"/>
          <w:szCs w:val="28"/>
        </w:rPr>
        <w:t>Bankify</w:t>
      </w:r>
      <w:proofErr w:type="spellEnd"/>
      <w:r>
        <w:rPr>
          <w:sz w:val="28"/>
          <w:szCs w:val="28"/>
        </w:rPr>
        <w:t xml:space="preserve"> -An E-Banking </w:t>
      </w:r>
      <w:proofErr w:type="gramStart"/>
      <w:r>
        <w:rPr>
          <w:sz w:val="28"/>
          <w:szCs w:val="28"/>
        </w:rPr>
        <w:t xml:space="preserve">App </w:t>
      </w:r>
      <w:r w:rsidRPr="00BC2AF6">
        <w:rPr>
          <w:sz w:val="28"/>
          <w:szCs w:val="28"/>
        </w:rPr>
        <w:t>’</w:t>
      </w:r>
      <w:proofErr w:type="gramEnd"/>
      <w:r w:rsidRPr="00BC2AF6">
        <w:rPr>
          <w:sz w:val="28"/>
          <w:szCs w:val="28"/>
        </w:rPr>
        <w:t xml:space="preserve"> is done by </w:t>
      </w:r>
      <w:r>
        <w:rPr>
          <w:sz w:val="28"/>
          <w:szCs w:val="28"/>
        </w:rPr>
        <w:t>Yash Swaroop</w:t>
      </w:r>
      <w:r w:rsidRPr="00BC2AF6">
        <w:rPr>
          <w:sz w:val="28"/>
          <w:szCs w:val="28"/>
        </w:rPr>
        <w:t xml:space="preserve"> in partial fulfillment of the requirement for award of Diploma in Advanced Computing Course.</w:t>
      </w:r>
    </w:p>
    <w:p w14:paraId="21ECE400" w14:textId="77777777" w:rsidR="00197BBD" w:rsidRPr="00BC2AF6" w:rsidRDefault="00197BBD" w:rsidP="00BC2AF6">
      <w:pPr>
        <w:spacing w:after="200" w:line="276" w:lineRule="auto"/>
        <w:rPr>
          <w:b/>
          <w:sz w:val="28"/>
          <w:szCs w:val="28"/>
        </w:rPr>
      </w:pPr>
    </w:p>
    <w:p w14:paraId="17F389CD" w14:textId="77777777" w:rsidR="00197BBD" w:rsidRPr="00BC2AF6" w:rsidRDefault="00197BBD" w:rsidP="00BC2AF6">
      <w:pPr>
        <w:spacing w:after="200" w:line="276" w:lineRule="auto"/>
        <w:rPr>
          <w:sz w:val="28"/>
          <w:szCs w:val="28"/>
        </w:rPr>
      </w:pPr>
      <w:r w:rsidRPr="00BC2AF6">
        <w:rPr>
          <w:b/>
          <w:sz w:val="28"/>
          <w:szCs w:val="28"/>
        </w:rPr>
        <w:t xml:space="preserve"> </w:t>
      </w:r>
      <w:r w:rsidRPr="00BC2AF6">
        <w:rPr>
          <w:b/>
          <w:sz w:val="28"/>
          <w:szCs w:val="28"/>
        </w:rPr>
        <w:tab/>
      </w:r>
      <w:r w:rsidRPr="00BC2AF6">
        <w:rPr>
          <w:b/>
          <w:sz w:val="28"/>
          <w:szCs w:val="28"/>
        </w:rPr>
        <w:tab/>
      </w:r>
      <w:r w:rsidRPr="00BC2AF6">
        <w:rPr>
          <w:b/>
          <w:sz w:val="28"/>
          <w:szCs w:val="28"/>
        </w:rPr>
        <w:tab/>
        <w:t xml:space="preserve">                                                         </w:t>
      </w:r>
      <w:r w:rsidRPr="00BC2AF6">
        <w:rPr>
          <w:b/>
          <w:sz w:val="28"/>
          <w:szCs w:val="28"/>
        </w:rPr>
        <w:tab/>
        <w:t>Mr. Yogesh Kolhe</w:t>
      </w:r>
    </w:p>
    <w:p w14:paraId="74FA40FB" w14:textId="77777777" w:rsidR="00197BBD" w:rsidRPr="00BC2AF6" w:rsidRDefault="00197BBD" w:rsidP="00BC2AF6">
      <w:pPr>
        <w:spacing w:after="200" w:line="276" w:lineRule="auto"/>
        <w:rPr>
          <w:sz w:val="28"/>
          <w:szCs w:val="28"/>
        </w:rPr>
      </w:pPr>
      <w:r w:rsidRPr="00BC2AF6">
        <w:rPr>
          <w:b/>
          <w:sz w:val="28"/>
          <w:szCs w:val="28"/>
        </w:rPr>
        <w:tab/>
      </w:r>
      <w:r w:rsidRPr="00BC2AF6">
        <w:rPr>
          <w:b/>
          <w:sz w:val="28"/>
          <w:szCs w:val="28"/>
        </w:rPr>
        <w:tab/>
      </w:r>
      <w:r w:rsidRPr="00BC2AF6">
        <w:rPr>
          <w:b/>
          <w:sz w:val="28"/>
          <w:szCs w:val="28"/>
        </w:rPr>
        <w:tab/>
      </w:r>
      <w:r w:rsidRPr="00BC2AF6">
        <w:rPr>
          <w:b/>
          <w:sz w:val="28"/>
          <w:szCs w:val="28"/>
        </w:rPr>
        <w:tab/>
        <w:t xml:space="preserve">                                 </w:t>
      </w:r>
      <w:r>
        <w:rPr>
          <w:b/>
          <w:sz w:val="28"/>
          <w:szCs w:val="28"/>
        </w:rPr>
        <w:tab/>
      </w:r>
      <w:r>
        <w:rPr>
          <w:b/>
          <w:sz w:val="28"/>
          <w:szCs w:val="28"/>
        </w:rPr>
        <w:tab/>
      </w:r>
      <w:r>
        <w:rPr>
          <w:b/>
          <w:sz w:val="28"/>
          <w:szCs w:val="28"/>
        </w:rPr>
        <w:tab/>
      </w:r>
      <w:r w:rsidRPr="00BC2AF6">
        <w:rPr>
          <w:b/>
          <w:sz w:val="28"/>
          <w:szCs w:val="28"/>
        </w:rPr>
        <w:t>Course Co</w:t>
      </w:r>
      <w:r>
        <w:rPr>
          <w:b/>
          <w:sz w:val="28"/>
          <w:szCs w:val="28"/>
        </w:rPr>
        <w:t>ordinator</w:t>
      </w:r>
      <w:r w:rsidRPr="00BC2AF6">
        <w:rPr>
          <w:b/>
          <w:sz w:val="28"/>
          <w:szCs w:val="28"/>
        </w:rPr>
        <w:t xml:space="preserve">         </w:t>
      </w:r>
      <w:r w:rsidRPr="00BC2AF6">
        <w:rPr>
          <w:b/>
          <w:sz w:val="28"/>
          <w:szCs w:val="28"/>
        </w:rPr>
        <w:tab/>
        <w:t xml:space="preserve">    </w:t>
      </w:r>
    </w:p>
    <w:p w14:paraId="3F9BD046" w14:textId="77777777" w:rsidR="00197BBD" w:rsidRPr="00BC2AF6" w:rsidRDefault="00197BBD" w:rsidP="00BC2AF6">
      <w:pPr>
        <w:spacing w:after="200" w:line="276" w:lineRule="auto"/>
        <w:rPr>
          <w:b/>
          <w:sz w:val="28"/>
          <w:szCs w:val="28"/>
        </w:rPr>
      </w:pPr>
    </w:p>
    <w:p w14:paraId="5791E745" w14:textId="0BC82E86" w:rsidR="00197BBD" w:rsidRDefault="00AB2058" w:rsidP="00BC2AF6">
      <w:pPr>
        <w:rPr>
          <w:sz w:val="28"/>
          <w:szCs w:val="28"/>
        </w:rPr>
      </w:pPr>
      <w:r>
        <w:rPr>
          <w:sz w:val="28"/>
          <w:szCs w:val="28"/>
        </w:rPr>
        <w:t>Project Guide</w:t>
      </w:r>
    </w:p>
    <w:p w14:paraId="2D9FEF4B" w14:textId="19A9239C" w:rsidR="00AB2058" w:rsidRDefault="00AB2058" w:rsidP="00BC2AF6">
      <w:pPr>
        <w:rPr>
          <w:sz w:val="28"/>
          <w:szCs w:val="28"/>
        </w:rPr>
      </w:pPr>
      <w:r>
        <w:rPr>
          <w:sz w:val="28"/>
          <w:szCs w:val="28"/>
        </w:rPr>
        <w:t>Pooja Jaiswal</w:t>
      </w:r>
    </w:p>
    <w:p w14:paraId="136213BE" w14:textId="77777777" w:rsidR="00197BBD" w:rsidRDefault="00197BBD" w:rsidP="00BC2AF6">
      <w:pPr>
        <w:rPr>
          <w:sz w:val="28"/>
          <w:szCs w:val="28"/>
        </w:rPr>
      </w:pPr>
    </w:p>
    <w:p w14:paraId="349C130D" w14:textId="77777777" w:rsidR="00197BBD" w:rsidRDefault="00197BBD" w:rsidP="00BC2AF6">
      <w:pPr>
        <w:rPr>
          <w:sz w:val="28"/>
          <w:szCs w:val="28"/>
        </w:rPr>
      </w:pPr>
    </w:p>
    <w:p w14:paraId="6293A7F2" w14:textId="77777777" w:rsidR="00197BBD" w:rsidRDefault="00197BBD" w:rsidP="00BC2AF6">
      <w:pPr>
        <w:rPr>
          <w:sz w:val="28"/>
          <w:szCs w:val="28"/>
        </w:rPr>
      </w:pPr>
    </w:p>
    <w:p w14:paraId="559EE107" w14:textId="77777777" w:rsidR="00197BBD" w:rsidRDefault="00197BBD" w:rsidP="00BC2AF6">
      <w:pPr>
        <w:rPr>
          <w:sz w:val="28"/>
          <w:szCs w:val="28"/>
        </w:rPr>
      </w:pPr>
    </w:p>
    <w:p w14:paraId="4B2BBBE2" w14:textId="77777777" w:rsidR="00197BBD" w:rsidRPr="00BC2AF6" w:rsidRDefault="00197BBD" w:rsidP="00BC2AF6">
      <w:pPr>
        <w:spacing w:after="200" w:line="276" w:lineRule="auto"/>
        <w:rPr>
          <w:sz w:val="28"/>
          <w:szCs w:val="28"/>
        </w:rPr>
      </w:pPr>
    </w:p>
    <w:p w14:paraId="67D3ADFB" w14:textId="77777777" w:rsidR="00197BBD" w:rsidRPr="00BC2AF6" w:rsidRDefault="00197BBD" w:rsidP="00BC2AF6">
      <w:pPr>
        <w:spacing w:after="200" w:line="276" w:lineRule="auto"/>
        <w:rPr>
          <w:sz w:val="28"/>
          <w:szCs w:val="28"/>
        </w:rPr>
      </w:pPr>
    </w:p>
    <w:p w14:paraId="3EC67111" w14:textId="77777777" w:rsidR="00197BBD" w:rsidRDefault="00197BBD">
      <w:pPr>
        <w:jc w:val="center"/>
      </w:pPr>
      <w:r>
        <w:br w:type="page"/>
      </w:r>
    </w:p>
    <w:p w14:paraId="5DEC6ED1" w14:textId="77777777" w:rsidR="00197BBD" w:rsidRDefault="00197BBD">
      <w:pPr>
        <w:pStyle w:val="Title"/>
      </w:pPr>
      <w:r>
        <w:rPr>
          <w:sz w:val="28"/>
        </w:rPr>
        <w:lastRenderedPageBreak/>
        <w:t>ACKNOWLEDGEMENT</w:t>
      </w:r>
    </w:p>
    <w:p w14:paraId="5264395E" w14:textId="77777777" w:rsidR="00197BBD" w:rsidRDefault="00197BBD">
      <w:pPr>
        <w:rPr>
          <w:b/>
          <w:bCs/>
          <w:sz w:val="20"/>
          <w:u w:val="single"/>
        </w:rPr>
      </w:pPr>
      <w:r>
        <w:rPr>
          <w:noProof/>
        </w:rPr>
        <mc:AlternateContent>
          <mc:Choice Requires="wps">
            <w:drawing>
              <wp:anchor distT="0" distB="0" distL="114300" distR="114300" simplePos="0" relativeHeight="251661312" behindDoc="0" locked="0" layoutInCell="1" allowOverlap="1" wp14:anchorId="5C39890F" wp14:editId="264BF884">
                <wp:simplePos x="0" y="0"/>
                <wp:positionH relativeFrom="column">
                  <wp:posOffset>0</wp:posOffset>
                </wp:positionH>
                <wp:positionV relativeFrom="paragraph">
                  <wp:posOffset>25400</wp:posOffset>
                </wp:positionV>
                <wp:extent cx="3851910" cy="2540"/>
                <wp:effectExtent l="0" t="19050" r="34290" b="35560"/>
                <wp:wrapNone/>
                <wp:docPr id="38352795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51910" cy="2540"/>
                        </a:xfrm>
                        <a:prstGeom prst="line">
                          <a:avLst/>
                        </a:prstGeom>
                        <a:ln w="572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40FC3D6C"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pt" to="303.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" strokeweight="1.59mm">
                <v:stroke joinstyle="miter"/>
                <o:lock v:ext="edit" shapetype="f"/>
              </v:line>
            </w:pict>
          </mc:Fallback>
        </mc:AlternateContent>
      </w:r>
    </w:p>
    <w:p w14:paraId="69F9A523" w14:textId="77777777" w:rsidR="00197BBD" w:rsidRDefault="00197BBD">
      <w:pPr>
        <w:rPr>
          <w:b/>
          <w:bCs/>
          <w:sz w:val="20"/>
          <w:u w:val="single"/>
        </w:rPr>
      </w:pPr>
    </w:p>
    <w:p w14:paraId="29410F53" w14:textId="77777777" w:rsidR="00197BBD" w:rsidRDefault="00197BBD">
      <w:pPr>
        <w:pStyle w:val="BodyText"/>
        <w:spacing w:line="360" w:lineRule="auto"/>
        <w:ind w:firstLine="720"/>
        <w:jc w:val="both"/>
      </w:pPr>
      <w:r>
        <w:rPr>
          <w:sz w:val="24"/>
        </w:rPr>
        <w:t xml:space="preserve">A project usually falls short of its expectation unless aided and guided by the right persons at the right time. We avail this opportunity to express our deep sense of gratitude towards Mr. Nitin </w:t>
      </w:r>
      <w:proofErr w:type="spellStart"/>
      <w:r>
        <w:rPr>
          <w:sz w:val="24"/>
        </w:rPr>
        <w:t>Kudale</w:t>
      </w:r>
      <w:proofErr w:type="spellEnd"/>
      <w:r>
        <w:rPr>
          <w:sz w:val="24"/>
        </w:rPr>
        <w:t xml:space="preserve"> (Center Coordinator, SIIT, Pune) and Mr. Yogesh Kolhe (Course Coordinator, </w:t>
      </w:r>
      <w:proofErr w:type="gramStart"/>
      <w:r>
        <w:rPr>
          <w:sz w:val="24"/>
        </w:rPr>
        <w:t>SIIT ,Pune) .</w:t>
      </w:r>
      <w:proofErr w:type="gramEnd"/>
    </w:p>
    <w:p w14:paraId="3FF5B44D" w14:textId="77777777" w:rsidR="00197BBD" w:rsidRDefault="00197BBD">
      <w:pPr>
        <w:pStyle w:val="BodyText"/>
        <w:spacing w:line="360" w:lineRule="auto"/>
        <w:ind w:firstLine="720"/>
        <w:jc w:val="both"/>
      </w:pPr>
      <w:r>
        <w:rPr>
          <w:sz w:val="24"/>
        </w:rPr>
        <w:t>We are deeply indebted and grateful to them for their guidance, encouragement and deep concern for our project. Without their critical evaluation and suggestions at every stage of the project, this project could never have reached its present form.</w:t>
      </w:r>
    </w:p>
    <w:p w14:paraId="5012BCF2" w14:textId="77777777" w:rsidR="00197BBD" w:rsidRDefault="00197BBD">
      <w:pPr>
        <w:spacing w:line="360" w:lineRule="auto"/>
        <w:jc w:val="both"/>
        <w:rPr>
          <w:sz w:val="20"/>
        </w:rPr>
      </w:pPr>
      <w:r>
        <w:tab/>
        <w:t>Last but not the least we thank the entire faculty and the staff members of Sunbeam Institute of Information Technology, Pune for their support.</w:t>
      </w:r>
    </w:p>
    <w:p w14:paraId="79E77AFC" w14:textId="77777777" w:rsidR="00197BBD" w:rsidRDefault="00197BBD">
      <w:pPr>
        <w:jc w:val="both"/>
        <w:rPr>
          <w:sz w:val="20"/>
        </w:rPr>
      </w:pPr>
    </w:p>
    <w:p w14:paraId="4066050A" w14:textId="77777777" w:rsidR="00197BBD" w:rsidRDefault="00197BBD">
      <w:r>
        <w:tab/>
      </w:r>
      <w:r>
        <w:tab/>
      </w:r>
      <w:r>
        <w:tab/>
      </w:r>
      <w:r>
        <w:tab/>
      </w:r>
      <w:r>
        <w:tab/>
      </w:r>
      <w:r>
        <w:tab/>
      </w:r>
      <w:r>
        <w:tab/>
      </w:r>
      <w:r>
        <w:tab/>
      </w:r>
    </w:p>
    <w:p w14:paraId="24DC3543" w14:textId="77777777" w:rsidR="00197BBD" w:rsidRDefault="00197BBD">
      <w:r>
        <w:tab/>
      </w:r>
      <w:r>
        <w:tab/>
      </w:r>
      <w:r>
        <w:tab/>
      </w:r>
      <w:r>
        <w:tab/>
      </w:r>
      <w:r>
        <w:tab/>
      </w:r>
      <w:r>
        <w:tab/>
      </w:r>
      <w:r>
        <w:tab/>
      </w:r>
      <w:r>
        <w:tab/>
      </w:r>
    </w:p>
    <w:p w14:paraId="2EF42302" w14:textId="77777777" w:rsidR="00197BBD" w:rsidRDefault="00197BBD">
      <w:r>
        <w:tab/>
      </w:r>
      <w:r>
        <w:tab/>
      </w:r>
      <w:r>
        <w:tab/>
      </w:r>
      <w:r>
        <w:tab/>
      </w:r>
      <w:r>
        <w:tab/>
      </w:r>
      <w:r>
        <w:tab/>
      </w:r>
      <w:r>
        <w:tab/>
      </w:r>
      <w:r>
        <w:tab/>
        <w:t xml:space="preserve">0225 PG-DAC </w:t>
      </w:r>
    </w:p>
    <w:p w14:paraId="66EFCB22" w14:textId="77777777" w:rsidR="00197BBD" w:rsidRDefault="00197BBD">
      <w:r>
        <w:t xml:space="preserve">                                                                                                                       SIIT Pune</w:t>
      </w:r>
    </w:p>
    <w:p w14:paraId="1850B52A" w14:textId="77777777" w:rsidR="00197BBD" w:rsidRDefault="00197BBD"/>
    <w:p w14:paraId="6B42CF9E" w14:textId="77777777" w:rsidR="00197BBD" w:rsidRDefault="00197BBD"/>
    <w:p w14:paraId="5CFF3D46" w14:textId="77777777" w:rsidR="001F1D22" w:rsidRDefault="001F1D22" w:rsidP="00AE3AE4">
      <w:pPr>
        <w:rPr>
          <w:sz w:val="56"/>
          <w:szCs w:val="56"/>
          <w:lang w:val="en-US"/>
        </w:rPr>
      </w:pPr>
    </w:p>
    <w:p w14:paraId="60842D64" w14:textId="77777777" w:rsidR="001F1D22" w:rsidRDefault="001F1D22" w:rsidP="00AE3AE4">
      <w:pPr>
        <w:rPr>
          <w:sz w:val="56"/>
          <w:szCs w:val="56"/>
          <w:lang w:val="en-US"/>
        </w:rPr>
      </w:pPr>
    </w:p>
    <w:p w14:paraId="0ADF5DA7" w14:textId="77777777" w:rsidR="001F1D22" w:rsidRDefault="001F1D22" w:rsidP="00AE3AE4">
      <w:pPr>
        <w:rPr>
          <w:sz w:val="56"/>
          <w:szCs w:val="56"/>
          <w:lang w:val="en-US"/>
        </w:rPr>
      </w:pPr>
    </w:p>
    <w:p w14:paraId="650FF840" w14:textId="77777777" w:rsidR="001F1D22" w:rsidRDefault="001F1D22" w:rsidP="00AE3AE4">
      <w:pPr>
        <w:rPr>
          <w:sz w:val="56"/>
          <w:szCs w:val="56"/>
          <w:lang w:val="en-US"/>
        </w:rPr>
      </w:pPr>
    </w:p>
    <w:p w14:paraId="7511ACD5" w14:textId="77777777" w:rsidR="001F1D22" w:rsidRDefault="001F1D22" w:rsidP="00AE3AE4">
      <w:pPr>
        <w:rPr>
          <w:sz w:val="56"/>
          <w:szCs w:val="56"/>
          <w:lang w:val="en-US"/>
        </w:rPr>
      </w:pPr>
    </w:p>
    <w:p w14:paraId="6DBA2D53" w14:textId="77777777" w:rsidR="001F1D22" w:rsidRDefault="001F1D22" w:rsidP="00AE3AE4">
      <w:pPr>
        <w:rPr>
          <w:sz w:val="56"/>
          <w:szCs w:val="56"/>
          <w:lang w:val="en-US"/>
        </w:rPr>
      </w:pPr>
    </w:p>
    <w:p w14:paraId="2999EFA3" w14:textId="42205719" w:rsidR="002A2A93" w:rsidRPr="00CC71CE" w:rsidRDefault="002A2A93" w:rsidP="00AE3AE4">
      <w:pPr>
        <w:rPr>
          <w:sz w:val="56"/>
          <w:szCs w:val="56"/>
          <w:u w:val="single"/>
          <w:lang w:val="en-US"/>
        </w:rPr>
      </w:pPr>
      <w:r>
        <w:rPr>
          <w:sz w:val="56"/>
          <w:szCs w:val="56"/>
          <w:lang w:val="en-US"/>
        </w:rPr>
        <w:lastRenderedPageBreak/>
        <w:t xml:space="preserve">   </w:t>
      </w:r>
      <w:r w:rsidRPr="00CC71CE">
        <w:rPr>
          <w:sz w:val="56"/>
          <w:szCs w:val="56"/>
          <w:u w:val="single"/>
          <w:lang w:val="en-US"/>
        </w:rPr>
        <w:t>Bankify-An E-Banking App</w:t>
      </w:r>
    </w:p>
    <w:p w14:paraId="4A7CD050" w14:textId="6D1AA492" w:rsidR="00AE3AE4" w:rsidRPr="001F1D22" w:rsidRDefault="001F1D22" w:rsidP="00AE3AE4">
      <w:pPr>
        <w:rPr>
          <w:sz w:val="40"/>
          <w:szCs w:val="40"/>
          <w:u w:val="single"/>
          <w:lang w:val="en-US"/>
        </w:rPr>
      </w:pPr>
      <w:r>
        <w:rPr>
          <w:sz w:val="40"/>
          <w:szCs w:val="40"/>
          <w:lang w:val="en-US"/>
        </w:rPr>
        <w:t xml:space="preserve"> </w:t>
      </w:r>
      <w:r w:rsidR="000E1903">
        <w:rPr>
          <w:sz w:val="40"/>
          <w:szCs w:val="40"/>
          <w:lang w:val="en-US"/>
        </w:rPr>
        <w:t>1.</w:t>
      </w:r>
      <w:r>
        <w:rPr>
          <w:sz w:val="40"/>
          <w:szCs w:val="40"/>
          <w:u w:val="single"/>
          <w:lang w:val="en-US"/>
        </w:rPr>
        <w:t>Introduction</w:t>
      </w:r>
    </w:p>
    <w:p w14:paraId="681C80FD" w14:textId="77777777" w:rsidR="00AE3AE4" w:rsidRPr="00AE3AE4" w:rsidRDefault="00AE3AE4" w:rsidP="00AE3AE4">
      <w:pPr>
        <w:pStyle w:val="NormalWeb"/>
        <w:rPr>
          <w:rFonts w:ascii="Times New Roman" w:eastAsia="Times New Roman" w:hAnsi="Times New Roman" w:cs="Times New Roman"/>
          <w:sz w:val="28"/>
          <w:szCs w:val="28"/>
          <w:lang w:eastAsia="en-US"/>
        </w:rPr>
      </w:pPr>
      <w:r w:rsidRPr="00AE3AE4">
        <w:rPr>
          <w:rFonts w:ascii="Times New Roman" w:eastAsia="Times New Roman" w:hAnsi="Times New Roman" w:cs="Times New Roman"/>
          <w:sz w:val="28"/>
          <w:szCs w:val="28"/>
          <w:lang w:eastAsia="en-US"/>
        </w:rPr>
        <w:t xml:space="preserve">The web-based </w:t>
      </w:r>
      <w:r w:rsidRPr="00AE3AE4">
        <w:rPr>
          <w:rFonts w:ascii="Times New Roman" w:eastAsia="Times New Roman" w:hAnsi="Times New Roman" w:cs="Times New Roman"/>
          <w:b/>
          <w:bCs/>
          <w:sz w:val="28"/>
          <w:szCs w:val="28"/>
          <w:lang w:eastAsia="en-US"/>
        </w:rPr>
        <w:t>“</w:t>
      </w:r>
      <w:proofErr w:type="spellStart"/>
      <w:r w:rsidRPr="00AE3AE4">
        <w:rPr>
          <w:rFonts w:ascii="Times New Roman" w:eastAsia="Times New Roman" w:hAnsi="Times New Roman" w:cs="Times New Roman"/>
          <w:b/>
          <w:bCs/>
          <w:sz w:val="28"/>
          <w:szCs w:val="28"/>
          <w:lang w:eastAsia="en-US"/>
        </w:rPr>
        <w:t>Bankify</w:t>
      </w:r>
      <w:proofErr w:type="spellEnd"/>
      <w:r w:rsidRPr="00AE3AE4">
        <w:rPr>
          <w:rFonts w:ascii="Times New Roman" w:eastAsia="Times New Roman" w:hAnsi="Times New Roman" w:cs="Times New Roman"/>
          <w:b/>
          <w:bCs/>
          <w:sz w:val="28"/>
          <w:szCs w:val="28"/>
          <w:lang w:eastAsia="en-US"/>
        </w:rPr>
        <w:t>”</w:t>
      </w:r>
      <w:r w:rsidRPr="00AE3AE4">
        <w:rPr>
          <w:rFonts w:ascii="Times New Roman" w:eastAsia="Times New Roman" w:hAnsi="Times New Roman" w:cs="Times New Roman"/>
          <w:sz w:val="28"/>
          <w:szCs w:val="28"/>
          <w:lang w:eastAsia="en-US"/>
        </w:rPr>
        <w:t xml:space="preserve"> project is an attempt to simulate the basic concepts of an online banking system. The system enables users to perform essential banking operations such as creating an account, logging in securely, viewing account details, checking transaction history, and applying for various banking services through a user-friendly interface.</w:t>
      </w:r>
    </w:p>
    <w:p w14:paraId="288D47A6" w14:textId="77777777" w:rsidR="00AE3AE4" w:rsidRPr="00AE3AE4" w:rsidRDefault="00AE3AE4" w:rsidP="00AE3AE4">
      <w:pPr>
        <w:spacing w:before="100" w:beforeAutospacing="1" w:after="100" w:afterAutospacing="1"/>
        <w:rPr>
          <w:sz w:val="28"/>
          <w:szCs w:val="28"/>
        </w:rPr>
      </w:pPr>
      <w:r w:rsidRPr="00AE3AE4">
        <w:rPr>
          <w:sz w:val="28"/>
          <w:szCs w:val="28"/>
        </w:rPr>
        <w:t xml:space="preserve">The system provides a </w:t>
      </w:r>
      <w:r w:rsidRPr="00AE3AE4">
        <w:rPr>
          <w:b/>
          <w:bCs/>
          <w:sz w:val="28"/>
          <w:szCs w:val="28"/>
        </w:rPr>
        <w:t>Quick Access feature</w:t>
      </w:r>
      <w:r w:rsidRPr="00AE3AE4">
        <w:rPr>
          <w:sz w:val="28"/>
          <w:szCs w:val="28"/>
        </w:rPr>
        <w:t xml:space="preserve"> that allows users to view general information about banking services without logging in. However, to perform operations like managing accounts, transferring funds, or applying for services, the user must log in to their account securely using authentication and authorization mechanisms.</w:t>
      </w:r>
    </w:p>
    <w:p w14:paraId="4F0267B2" w14:textId="77777777" w:rsidR="00AE3AE4" w:rsidRPr="00AE3AE4" w:rsidRDefault="00AE3AE4" w:rsidP="00AE3AE4">
      <w:pPr>
        <w:spacing w:before="100" w:beforeAutospacing="1" w:after="100" w:afterAutospacing="1"/>
        <w:rPr>
          <w:sz w:val="28"/>
          <w:szCs w:val="28"/>
        </w:rPr>
      </w:pPr>
      <w:r w:rsidRPr="00AE3AE4">
        <w:rPr>
          <w:sz w:val="28"/>
          <w:szCs w:val="28"/>
        </w:rPr>
        <w:t xml:space="preserve">The system supports three types of users: </w:t>
      </w:r>
      <w:r w:rsidRPr="00AE3AE4">
        <w:rPr>
          <w:b/>
          <w:bCs/>
          <w:sz w:val="28"/>
          <w:szCs w:val="28"/>
        </w:rPr>
        <w:t>Customers, Managers, and Admin</w:t>
      </w:r>
      <w:r w:rsidRPr="00AE3AE4">
        <w:rPr>
          <w:sz w:val="28"/>
          <w:szCs w:val="28"/>
        </w:rPr>
        <w:t xml:space="preserve">. Each user, upon successful login, is directed to their respective dashboard with role-based access. Customers can view their account details, check balances, perform transactions, and apply for services such as loans. Managers can oversee customer requests, manage assigned accounts, and monitor branch-level operations. The </w:t>
      </w:r>
      <w:proofErr w:type="gramStart"/>
      <w:r w:rsidRPr="00AE3AE4">
        <w:rPr>
          <w:sz w:val="28"/>
          <w:szCs w:val="28"/>
        </w:rPr>
        <w:t>Admin</w:t>
      </w:r>
      <w:proofErr w:type="gramEnd"/>
      <w:r w:rsidRPr="00AE3AE4">
        <w:rPr>
          <w:sz w:val="28"/>
          <w:szCs w:val="28"/>
        </w:rPr>
        <w:t xml:space="preserve"> has full control over the system, including managing users, assigning roles, monitoring system activity, and maintaining overall banking operations.</w:t>
      </w:r>
    </w:p>
    <w:p w14:paraId="2A5100F1" w14:textId="77777777" w:rsidR="00AE3AE4" w:rsidRPr="00AE3AE4" w:rsidRDefault="00AE3AE4" w:rsidP="00AE3AE4">
      <w:pPr>
        <w:spacing w:before="100" w:beforeAutospacing="1" w:after="100" w:afterAutospacing="1"/>
        <w:rPr>
          <w:sz w:val="28"/>
          <w:szCs w:val="28"/>
        </w:rPr>
      </w:pPr>
      <w:r w:rsidRPr="00AE3AE4">
        <w:rPr>
          <w:sz w:val="28"/>
          <w:szCs w:val="28"/>
        </w:rPr>
        <w:t xml:space="preserve">When a customer performs a transaction or applies for a service, the system validates the input data, ensures security checks, and updates the banking database accordingly. All actions are logged to maintain transparency and system integrity. This ensures a secure, efficient, and reliable digital banking experience for all users of the </w:t>
      </w:r>
      <w:proofErr w:type="spellStart"/>
      <w:r w:rsidRPr="00AE3AE4">
        <w:rPr>
          <w:sz w:val="28"/>
          <w:szCs w:val="28"/>
        </w:rPr>
        <w:t>Bankify</w:t>
      </w:r>
      <w:proofErr w:type="spellEnd"/>
      <w:r w:rsidRPr="00AE3AE4">
        <w:rPr>
          <w:sz w:val="28"/>
          <w:szCs w:val="28"/>
        </w:rPr>
        <w:t xml:space="preserve"> system.</w:t>
      </w:r>
    </w:p>
    <w:p w14:paraId="752C5637" w14:textId="77777777" w:rsidR="00AE3AE4" w:rsidRPr="00AE3AE4" w:rsidRDefault="00AE3AE4" w:rsidP="00AE3AE4">
      <w:pPr>
        <w:rPr>
          <w:sz w:val="32"/>
          <w:szCs w:val="32"/>
          <w:lang w:val="en-US"/>
        </w:rPr>
      </w:pPr>
    </w:p>
    <w:p w14:paraId="0A902F92" w14:textId="0A1DBEB2" w:rsidR="002A2A93" w:rsidRDefault="002A2A93" w:rsidP="00AE3AE4">
      <w:pPr>
        <w:rPr>
          <w:sz w:val="56"/>
          <w:szCs w:val="56"/>
          <w:lang w:val="en-US"/>
        </w:rPr>
      </w:pPr>
      <w:r>
        <w:rPr>
          <w:sz w:val="56"/>
          <w:szCs w:val="56"/>
          <w:lang w:val="en-US"/>
        </w:rPr>
        <w:br w:type="page"/>
      </w:r>
    </w:p>
    <w:p w14:paraId="0C918313" w14:textId="32AEE7FE" w:rsidR="002A2A93" w:rsidRPr="002F751F" w:rsidRDefault="00E1111D" w:rsidP="002A2A93">
      <w:pPr>
        <w:rPr>
          <w:sz w:val="56"/>
          <w:szCs w:val="56"/>
          <w:u w:val="single"/>
          <w:lang w:val="en-US"/>
        </w:rPr>
      </w:pPr>
      <w:r>
        <w:rPr>
          <w:sz w:val="56"/>
          <w:szCs w:val="56"/>
          <w:u w:val="single"/>
          <w:lang w:val="en-US"/>
        </w:rPr>
        <w:lastRenderedPageBreak/>
        <w:t>2.</w:t>
      </w:r>
      <w:r w:rsidR="002A2A93" w:rsidRPr="002F751F">
        <w:rPr>
          <w:sz w:val="56"/>
          <w:szCs w:val="56"/>
          <w:u w:val="single"/>
          <w:lang w:val="en-US"/>
        </w:rPr>
        <w:t>Requirements</w:t>
      </w:r>
    </w:p>
    <w:p w14:paraId="39EBBA1C" w14:textId="59BB0FD3" w:rsidR="002A2A93" w:rsidRPr="00732F83" w:rsidRDefault="002F751F" w:rsidP="00732F83">
      <w:pPr>
        <w:pStyle w:val="ListParagraph"/>
        <w:numPr>
          <w:ilvl w:val="1"/>
          <w:numId w:val="7"/>
        </w:numPr>
        <w:rPr>
          <w:sz w:val="40"/>
          <w:szCs w:val="40"/>
          <w:u w:val="single"/>
          <w:lang w:val="en-US"/>
        </w:rPr>
      </w:pPr>
      <w:r w:rsidRPr="00732F83">
        <w:rPr>
          <w:sz w:val="40"/>
          <w:szCs w:val="40"/>
          <w:u w:val="single"/>
          <w:lang w:val="en-US"/>
        </w:rPr>
        <w:t xml:space="preserve">Functional </w:t>
      </w:r>
      <w:proofErr w:type="gramStart"/>
      <w:r w:rsidRPr="00732F83">
        <w:rPr>
          <w:sz w:val="40"/>
          <w:szCs w:val="40"/>
          <w:u w:val="single"/>
          <w:lang w:val="en-US"/>
        </w:rPr>
        <w:t>Requirements</w:t>
      </w:r>
      <w:r w:rsidRPr="00732F83">
        <w:rPr>
          <w:sz w:val="36"/>
          <w:szCs w:val="36"/>
          <w:u w:val="single"/>
          <w:lang w:val="en-US"/>
        </w:rPr>
        <w:t>(</w:t>
      </w:r>
      <w:proofErr w:type="gramEnd"/>
      <w:r w:rsidRPr="00732F83">
        <w:rPr>
          <w:sz w:val="36"/>
          <w:szCs w:val="36"/>
          <w:u w:val="single"/>
          <w:lang w:val="en-US"/>
        </w:rPr>
        <w:t>Use Cases)</w:t>
      </w:r>
      <w:r w:rsidR="002A2A93" w:rsidRPr="00732F83">
        <w:rPr>
          <w:sz w:val="56"/>
          <w:szCs w:val="56"/>
          <w:u w:val="single"/>
          <w:lang w:val="en-US"/>
        </w:rPr>
        <w:tab/>
      </w:r>
    </w:p>
    <w:p w14:paraId="0E61FDEF" w14:textId="436AD44B" w:rsidR="00535B64" w:rsidRPr="00732F83" w:rsidRDefault="00732F83" w:rsidP="00732F83">
      <w:pPr>
        <w:rPr>
          <w:sz w:val="36"/>
          <w:szCs w:val="36"/>
          <w:lang w:val="en-US"/>
        </w:rPr>
      </w:pPr>
      <w:r>
        <w:rPr>
          <w:sz w:val="36"/>
          <w:szCs w:val="36"/>
          <w:lang w:val="en-US"/>
        </w:rPr>
        <w:t>2.1.1</w:t>
      </w:r>
      <w:r w:rsidR="002A2A93" w:rsidRPr="00732F83">
        <w:rPr>
          <w:sz w:val="36"/>
          <w:szCs w:val="36"/>
          <w:lang w:val="en-US"/>
        </w:rPr>
        <w:t>Customer</w:t>
      </w:r>
    </w:p>
    <w:p w14:paraId="06821661" w14:textId="59C8FB6A" w:rsidR="002A2A93" w:rsidRPr="00535B64" w:rsidRDefault="00535B64" w:rsidP="00535B64">
      <w:pPr>
        <w:rPr>
          <w:sz w:val="36"/>
          <w:szCs w:val="36"/>
          <w:lang w:val="en-US"/>
        </w:rPr>
      </w:pPr>
      <w:r>
        <w:rPr>
          <w:noProof/>
          <w:lang w:val="en-US"/>
        </w:rPr>
        <w:drawing>
          <wp:inline distT="0" distB="0" distL="0" distR="0" wp14:anchorId="63C3625F" wp14:editId="3FFD4ED0">
            <wp:extent cx="4437073" cy="3260937"/>
            <wp:effectExtent l="0" t="0" r="1905" b="0"/>
            <wp:docPr id="3332524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56776" cy="3275418"/>
                    </a:xfrm>
                    <a:prstGeom prst="rect">
                      <a:avLst/>
                    </a:prstGeom>
                    <a:noFill/>
                  </pic:spPr>
                </pic:pic>
              </a:graphicData>
            </a:graphic>
          </wp:inline>
        </w:drawing>
      </w:r>
    </w:p>
    <w:p w14:paraId="76F3E138" w14:textId="538379AA" w:rsidR="00535B64" w:rsidRPr="00535B64" w:rsidRDefault="00535B64" w:rsidP="00535B64">
      <w:pPr>
        <w:rPr>
          <w:sz w:val="36"/>
          <w:szCs w:val="36"/>
          <w:lang w:val="en-US"/>
        </w:rPr>
      </w:pPr>
    </w:p>
    <w:p w14:paraId="125D4CA1" w14:textId="77777777" w:rsidR="00287657" w:rsidRDefault="00287657" w:rsidP="00287657">
      <w:pPr>
        <w:pStyle w:val="ListParagraph"/>
        <w:rPr>
          <w:sz w:val="36"/>
          <w:szCs w:val="36"/>
          <w:lang w:val="en-US"/>
        </w:rPr>
      </w:pPr>
    </w:p>
    <w:p w14:paraId="1E623BBD" w14:textId="77777777" w:rsidR="00535B64" w:rsidRDefault="00535B64" w:rsidP="00287657">
      <w:pPr>
        <w:pStyle w:val="ListParagraph"/>
        <w:rPr>
          <w:sz w:val="36"/>
          <w:szCs w:val="36"/>
          <w:lang w:val="en-US"/>
        </w:rPr>
      </w:pPr>
    </w:p>
    <w:p w14:paraId="6CCAF070" w14:textId="0F93AFCA" w:rsidR="002A2A93" w:rsidRPr="002A2A93" w:rsidRDefault="002A2A93" w:rsidP="002A2A93">
      <w:pPr>
        <w:rPr>
          <w:sz w:val="28"/>
          <w:szCs w:val="28"/>
          <w:lang w:val="en-US"/>
        </w:rPr>
      </w:pPr>
      <w:r w:rsidRPr="002A2A93">
        <w:rPr>
          <w:sz w:val="28"/>
          <w:szCs w:val="28"/>
        </w:rPr>
        <w:t xml:space="preserve">The </w:t>
      </w:r>
      <w:proofErr w:type="spellStart"/>
      <w:r w:rsidRPr="002A2A93">
        <w:rPr>
          <w:b/>
          <w:bCs/>
          <w:sz w:val="28"/>
          <w:szCs w:val="28"/>
        </w:rPr>
        <w:t>Bankify</w:t>
      </w:r>
      <w:proofErr w:type="spellEnd"/>
      <w:r w:rsidRPr="002A2A93">
        <w:rPr>
          <w:b/>
          <w:bCs/>
          <w:sz w:val="28"/>
          <w:szCs w:val="28"/>
        </w:rPr>
        <w:t xml:space="preserve"> E-Banking System</w:t>
      </w:r>
      <w:r w:rsidRPr="002A2A93">
        <w:rPr>
          <w:sz w:val="28"/>
          <w:szCs w:val="28"/>
        </w:rPr>
        <w:t xml:space="preserve"> provides a set of essential online banking functionalities specifically designed for </w:t>
      </w:r>
      <w:r w:rsidRPr="002A2A93">
        <w:rPr>
          <w:b/>
          <w:bCs/>
          <w:sz w:val="28"/>
          <w:szCs w:val="28"/>
        </w:rPr>
        <w:t>customers</w:t>
      </w:r>
      <w:r w:rsidRPr="002A2A93">
        <w:rPr>
          <w:sz w:val="28"/>
          <w:szCs w:val="28"/>
        </w:rPr>
        <w:t xml:space="preserve">. The </w:t>
      </w:r>
      <w:proofErr w:type="spellStart"/>
      <w:r w:rsidRPr="002A2A93">
        <w:rPr>
          <w:b/>
          <w:bCs/>
          <w:sz w:val="28"/>
          <w:szCs w:val="28"/>
        </w:rPr>
        <w:t>SignUp</w:t>
      </w:r>
      <w:proofErr w:type="spellEnd"/>
      <w:r w:rsidRPr="002A2A93">
        <w:rPr>
          <w:sz w:val="28"/>
          <w:szCs w:val="28"/>
        </w:rPr>
        <w:t xml:space="preserve"> functionality allows new customers to register by providing their personal, contact, and account-related details, after which they can securely access the system. Registered customers use the </w:t>
      </w:r>
      <w:r w:rsidRPr="002A2A93">
        <w:rPr>
          <w:b/>
          <w:bCs/>
          <w:sz w:val="28"/>
          <w:szCs w:val="28"/>
        </w:rPr>
        <w:t>Login</w:t>
      </w:r>
      <w:r w:rsidRPr="002A2A93">
        <w:rPr>
          <w:sz w:val="28"/>
          <w:szCs w:val="28"/>
        </w:rPr>
        <w:t xml:space="preserve"> feature to authenticate themselves and enter the banking portal. Once logged in, customers can view their complete </w:t>
      </w:r>
      <w:r w:rsidRPr="002A2A93">
        <w:rPr>
          <w:b/>
          <w:bCs/>
          <w:sz w:val="28"/>
          <w:szCs w:val="28"/>
        </w:rPr>
        <w:t>Transaction History</w:t>
      </w:r>
      <w:r w:rsidRPr="002A2A93">
        <w:rPr>
          <w:sz w:val="28"/>
          <w:szCs w:val="28"/>
        </w:rPr>
        <w:t xml:space="preserve">, which displays all debit and credit transactions along with transaction date, amount, and status. The </w:t>
      </w:r>
      <w:r w:rsidRPr="002A2A93">
        <w:rPr>
          <w:b/>
          <w:bCs/>
          <w:sz w:val="28"/>
          <w:szCs w:val="28"/>
        </w:rPr>
        <w:t>Fund Transfer</w:t>
      </w:r>
      <w:r w:rsidRPr="002A2A93">
        <w:rPr>
          <w:sz w:val="28"/>
          <w:szCs w:val="28"/>
        </w:rPr>
        <w:t xml:space="preserve"> functionality enables customers to securely transfer funds between their own accounts or to other bank accounts, ensuring fast and reliable monetary transactions. Additionally, the </w:t>
      </w:r>
      <w:r w:rsidRPr="002A2A93">
        <w:rPr>
          <w:b/>
          <w:bCs/>
          <w:sz w:val="28"/>
          <w:szCs w:val="28"/>
        </w:rPr>
        <w:t>Loan Management</w:t>
      </w:r>
      <w:r w:rsidRPr="002A2A93">
        <w:rPr>
          <w:sz w:val="28"/>
          <w:szCs w:val="28"/>
        </w:rPr>
        <w:t xml:space="preserve"> feature allows customers to apply for loans, view approved loan details, check outstanding balances, and monitor repayment </w:t>
      </w:r>
      <w:r w:rsidRPr="002A2A93">
        <w:rPr>
          <w:sz w:val="28"/>
          <w:szCs w:val="28"/>
        </w:rPr>
        <w:lastRenderedPageBreak/>
        <w:t>schedules. Together, these functionalities provide customers with a secure, convenient, and efficient digital banking experience.</w:t>
      </w:r>
    </w:p>
    <w:p w14:paraId="7187A12F" w14:textId="77777777" w:rsidR="002A2A93" w:rsidRDefault="002A2A93" w:rsidP="002A2A93">
      <w:pPr>
        <w:rPr>
          <w:sz w:val="36"/>
          <w:szCs w:val="36"/>
          <w:lang w:val="en-US"/>
        </w:rPr>
      </w:pPr>
    </w:p>
    <w:p w14:paraId="3D45B2AC" w14:textId="1BDFD001" w:rsidR="002A2A93" w:rsidRPr="000367D8" w:rsidRDefault="000367D8" w:rsidP="000367D8">
      <w:pPr>
        <w:rPr>
          <w:sz w:val="36"/>
          <w:szCs w:val="36"/>
          <w:lang w:val="en-US"/>
        </w:rPr>
      </w:pPr>
      <w:r>
        <w:rPr>
          <w:sz w:val="36"/>
          <w:szCs w:val="36"/>
          <w:lang w:val="en-US"/>
        </w:rPr>
        <w:t>2.1.2</w:t>
      </w:r>
      <w:r w:rsidR="002A2A93" w:rsidRPr="000367D8">
        <w:rPr>
          <w:sz w:val="36"/>
          <w:szCs w:val="36"/>
          <w:lang w:val="en-US"/>
        </w:rPr>
        <w:t>Manager</w:t>
      </w:r>
    </w:p>
    <w:p w14:paraId="412A3692" w14:textId="02C1FEE1" w:rsidR="008F1CC6" w:rsidRPr="00287657" w:rsidRDefault="00287657" w:rsidP="008F1CC6">
      <w:pPr>
        <w:rPr>
          <w:sz w:val="36"/>
          <w:szCs w:val="36"/>
          <w:lang w:val="en-US"/>
        </w:rPr>
      </w:pPr>
      <w:r>
        <w:rPr>
          <w:noProof/>
          <w:sz w:val="36"/>
          <w:szCs w:val="36"/>
          <w:lang w:val="en-US"/>
        </w:rPr>
        <w:drawing>
          <wp:inline distT="0" distB="0" distL="0" distR="0" wp14:anchorId="24AA9911" wp14:editId="0F311F36">
            <wp:extent cx="4603750" cy="2710815"/>
            <wp:effectExtent l="0" t="0" r="6350" b="0"/>
            <wp:docPr id="6646266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7852" cy="2772113"/>
                    </a:xfrm>
                    <a:prstGeom prst="rect">
                      <a:avLst/>
                    </a:prstGeom>
                    <a:noFill/>
                  </pic:spPr>
                </pic:pic>
              </a:graphicData>
            </a:graphic>
          </wp:inline>
        </w:drawing>
      </w:r>
    </w:p>
    <w:p w14:paraId="2963217F" w14:textId="77777777" w:rsidR="002A2A93" w:rsidRPr="002A2A93" w:rsidRDefault="002A2A93" w:rsidP="002A2A93">
      <w:pPr>
        <w:rPr>
          <w:sz w:val="28"/>
          <w:szCs w:val="28"/>
        </w:rPr>
      </w:pPr>
      <w:r w:rsidRPr="002A2A93">
        <w:rPr>
          <w:sz w:val="28"/>
          <w:szCs w:val="28"/>
        </w:rPr>
        <w:t xml:space="preserve">In the </w:t>
      </w:r>
      <w:proofErr w:type="spellStart"/>
      <w:r w:rsidRPr="002A2A93">
        <w:rPr>
          <w:b/>
          <w:bCs/>
          <w:sz w:val="28"/>
          <w:szCs w:val="28"/>
        </w:rPr>
        <w:t>Bankify</w:t>
      </w:r>
      <w:proofErr w:type="spellEnd"/>
      <w:r w:rsidRPr="002A2A93">
        <w:rPr>
          <w:b/>
          <w:bCs/>
          <w:sz w:val="28"/>
          <w:szCs w:val="28"/>
        </w:rPr>
        <w:t xml:space="preserve"> E-Banking System</w:t>
      </w:r>
      <w:r w:rsidRPr="002A2A93">
        <w:rPr>
          <w:sz w:val="28"/>
          <w:szCs w:val="28"/>
        </w:rPr>
        <w:t xml:space="preserve">, the </w:t>
      </w:r>
      <w:r w:rsidRPr="002A2A93">
        <w:rPr>
          <w:b/>
          <w:bCs/>
          <w:sz w:val="28"/>
          <w:szCs w:val="28"/>
        </w:rPr>
        <w:t>Manager</w:t>
      </w:r>
      <w:r w:rsidRPr="002A2A93">
        <w:rPr>
          <w:sz w:val="28"/>
          <w:szCs w:val="28"/>
        </w:rPr>
        <w:t xml:space="preserve"> plays a crucial role in controlling and monitoring customer accounts and ensuring regulatory compliance. The manager has the authority to </w:t>
      </w:r>
      <w:r w:rsidRPr="002A2A93">
        <w:rPr>
          <w:b/>
          <w:bCs/>
          <w:sz w:val="28"/>
          <w:szCs w:val="28"/>
        </w:rPr>
        <w:t>create new customer accounts</w:t>
      </w:r>
      <w:r w:rsidRPr="002A2A93">
        <w:rPr>
          <w:sz w:val="28"/>
          <w:szCs w:val="28"/>
        </w:rPr>
        <w:t xml:space="preserve"> after verifying the initial application details submitted by customers. Based on the completion and verification of </w:t>
      </w:r>
      <w:r w:rsidRPr="002A2A93">
        <w:rPr>
          <w:b/>
          <w:bCs/>
          <w:sz w:val="28"/>
          <w:szCs w:val="28"/>
        </w:rPr>
        <w:t>Know Your Customer (KYC)</w:t>
      </w:r>
      <w:r w:rsidRPr="002A2A93">
        <w:rPr>
          <w:sz w:val="28"/>
          <w:szCs w:val="28"/>
        </w:rPr>
        <w:t xml:space="preserve"> documents, the manager can </w:t>
      </w:r>
      <w:r w:rsidRPr="002A2A93">
        <w:rPr>
          <w:b/>
          <w:bCs/>
          <w:sz w:val="28"/>
          <w:szCs w:val="28"/>
        </w:rPr>
        <w:t>approve or reject customer accounts</w:t>
      </w:r>
      <w:r w:rsidRPr="002A2A93">
        <w:rPr>
          <w:sz w:val="28"/>
          <w:szCs w:val="28"/>
        </w:rPr>
        <w:t xml:space="preserve">, ensuring that only verified customers are allowed to access banking services. The system also allows the manager to </w:t>
      </w:r>
      <w:r w:rsidRPr="002A2A93">
        <w:rPr>
          <w:b/>
          <w:bCs/>
          <w:sz w:val="28"/>
          <w:szCs w:val="28"/>
        </w:rPr>
        <w:t>view customer transaction details</w:t>
      </w:r>
      <w:r w:rsidRPr="002A2A93">
        <w:rPr>
          <w:sz w:val="28"/>
          <w:szCs w:val="28"/>
        </w:rPr>
        <w:t xml:space="preserve">, enabling effective monitoring of financial activities and detection of suspicious or fraudulent transactions. Additionally, the manager can </w:t>
      </w:r>
      <w:r w:rsidRPr="002A2A93">
        <w:rPr>
          <w:b/>
          <w:bCs/>
          <w:sz w:val="28"/>
          <w:szCs w:val="28"/>
        </w:rPr>
        <w:t>unblock or reactivate rejected customers</w:t>
      </w:r>
      <w:r w:rsidRPr="002A2A93">
        <w:rPr>
          <w:sz w:val="28"/>
          <w:szCs w:val="28"/>
        </w:rPr>
        <w:t xml:space="preserve"> once the required KYC documents are completed and verified. These functionalities ensure secure operations, regulatory compliance, and efficient customer management within the </w:t>
      </w:r>
      <w:proofErr w:type="spellStart"/>
      <w:r w:rsidRPr="002A2A93">
        <w:rPr>
          <w:sz w:val="28"/>
          <w:szCs w:val="28"/>
        </w:rPr>
        <w:t>Bankify</w:t>
      </w:r>
      <w:proofErr w:type="spellEnd"/>
      <w:r w:rsidRPr="002A2A93">
        <w:rPr>
          <w:sz w:val="28"/>
          <w:szCs w:val="28"/>
        </w:rPr>
        <w:t xml:space="preserve"> system.</w:t>
      </w:r>
    </w:p>
    <w:p w14:paraId="5B08D635" w14:textId="7C100945" w:rsidR="002A2A93" w:rsidRPr="002A2A93" w:rsidRDefault="002A2A93" w:rsidP="002A2A93">
      <w:pPr>
        <w:rPr>
          <w:sz w:val="36"/>
          <w:szCs w:val="36"/>
        </w:rPr>
      </w:pPr>
    </w:p>
    <w:p w14:paraId="2B3F5C52" w14:textId="4FC443A5" w:rsidR="009D7DE0" w:rsidRPr="000367D8" w:rsidRDefault="46600B2A" w:rsidP="000367D8">
      <w:pPr>
        <w:rPr>
          <w:del w:id="0" w:author="Microsoft Word" w:date="2026-02-03T01:07:00Z" w16du:dateUtc="2026-02-02T19:37:00Z"/>
          <w:sz w:val="36"/>
          <w:szCs w:val="36"/>
        </w:rPr>
      </w:pPr>
      <w:del w:id="1" w:author="Microsoft Word" w:date="2026-02-03T01:07:00Z" w16du:dateUtc="2026-02-02T19:37:00Z">
        <w:r w:rsidRPr="46600B2A">
          <w:rPr>
            <w:sz w:val="36"/>
            <w:szCs w:val="36"/>
          </w:rPr>
          <w:delText>2.1.3Admin</w:delText>
        </w:r>
      </w:del>
    </w:p>
    <w:p w14:paraId="7A6576AB" w14:textId="77777777" w:rsidR="008F1CC6" w:rsidRDefault="008F1CC6" w:rsidP="00343743">
      <w:pPr>
        <w:rPr>
          <w:noProof/>
          <w:sz w:val="36"/>
          <w:szCs w:val="36"/>
        </w:rPr>
      </w:pPr>
    </w:p>
    <w:p w14:paraId="2E9AB853" w14:textId="77777777" w:rsidR="00535B64" w:rsidRDefault="00535B64" w:rsidP="00343743">
      <w:pPr>
        <w:rPr>
          <w:noProof/>
          <w:sz w:val="36"/>
          <w:szCs w:val="36"/>
        </w:rPr>
      </w:pPr>
    </w:p>
    <w:p w14:paraId="54A25E91" w14:textId="77777777" w:rsidR="003816BC" w:rsidRDefault="003816BC" w:rsidP="00343743">
      <w:pPr>
        <w:rPr>
          <w:noProof/>
          <w:sz w:val="36"/>
          <w:szCs w:val="36"/>
        </w:rPr>
      </w:pPr>
    </w:p>
    <w:p w14:paraId="66EDF04B" w14:textId="77777777" w:rsidR="003816BC" w:rsidRPr="000367D8" w:rsidRDefault="003816BC" w:rsidP="003816BC">
      <w:pPr>
        <w:rPr>
          <w:sz w:val="36"/>
          <w:szCs w:val="36"/>
        </w:rPr>
      </w:pPr>
      <w:r>
        <w:rPr>
          <w:sz w:val="36"/>
          <w:szCs w:val="36"/>
        </w:rPr>
        <w:lastRenderedPageBreak/>
        <w:t>2.1.3</w:t>
      </w:r>
      <w:r w:rsidRPr="000367D8">
        <w:rPr>
          <w:sz w:val="36"/>
          <w:szCs w:val="36"/>
        </w:rPr>
        <w:t>Admin</w:t>
      </w:r>
      <w:r w:rsidRPr="000367D8">
        <w:rPr>
          <w:vanish/>
          <w:sz w:val="36"/>
          <w:szCs w:val="36"/>
        </w:rPr>
        <w:t>Top of Form</w:t>
      </w:r>
    </w:p>
    <w:p w14:paraId="0F6D15E7" w14:textId="77777777" w:rsidR="003816BC" w:rsidRDefault="003816BC" w:rsidP="00343743">
      <w:pPr>
        <w:rPr>
          <w:noProof/>
          <w:sz w:val="36"/>
          <w:szCs w:val="36"/>
        </w:rPr>
      </w:pPr>
    </w:p>
    <w:p w14:paraId="23DFADEE" w14:textId="287F16CE" w:rsidR="00343743" w:rsidRDefault="008F1CC6" w:rsidP="00343743">
      <w:pPr>
        <w:rPr>
          <w:sz w:val="36"/>
          <w:szCs w:val="36"/>
        </w:rPr>
      </w:pPr>
      <w:r>
        <w:rPr>
          <w:noProof/>
          <w:sz w:val="36"/>
          <w:szCs w:val="36"/>
        </w:rPr>
        <w:drawing>
          <wp:inline distT="0" distB="0" distL="0" distR="0" wp14:anchorId="658EDA34" wp14:editId="44CB22A8">
            <wp:extent cx="4533900" cy="3232792"/>
            <wp:effectExtent l="0" t="0" r="0" b="5715"/>
            <wp:docPr id="5313585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745" cy="3274037"/>
                    </a:xfrm>
                    <a:prstGeom prst="rect">
                      <a:avLst/>
                    </a:prstGeom>
                    <a:noFill/>
                  </pic:spPr>
                </pic:pic>
              </a:graphicData>
            </a:graphic>
          </wp:inline>
        </w:drawing>
      </w:r>
      <w:r w:rsidR="00343743">
        <w:rPr>
          <w:noProof/>
        </w:rPr>
        <mc:AlternateContent>
          <mc:Choice Requires="wps">
            <w:drawing>
              <wp:inline distT="0" distB="0" distL="0" distR="0" wp14:anchorId="3EBE6CF7" wp14:editId="7CEBA0E3">
                <wp:extent cx="304800" cy="304800"/>
                <wp:effectExtent l="0" t="0" r="0" b="0"/>
                <wp:docPr id="1509134227" name="Rectangle 43"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B6ED53" id="Rectangle 43"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343E66" w14:textId="77777777" w:rsidR="00343743" w:rsidRDefault="00343743" w:rsidP="00343743">
      <w:pPr>
        <w:rPr>
          <w:sz w:val="36"/>
          <w:szCs w:val="36"/>
        </w:rPr>
      </w:pPr>
    </w:p>
    <w:p w14:paraId="7241B8C5" w14:textId="77777777" w:rsidR="00343743" w:rsidRDefault="00343743" w:rsidP="00343743">
      <w:pPr>
        <w:rPr>
          <w:sz w:val="36"/>
          <w:szCs w:val="36"/>
        </w:rPr>
      </w:pPr>
    </w:p>
    <w:p w14:paraId="4C81383D" w14:textId="77777777" w:rsidR="00343743" w:rsidRPr="00343743" w:rsidRDefault="00343743" w:rsidP="00343743">
      <w:pPr>
        <w:rPr>
          <w:sz w:val="36"/>
          <w:szCs w:val="36"/>
        </w:rPr>
      </w:pPr>
    </w:p>
    <w:p w14:paraId="2BE37250" w14:textId="617CF448" w:rsidR="002A2A93" w:rsidRDefault="002A2A93" w:rsidP="002A2A93">
      <w:pPr>
        <w:rPr>
          <w:sz w:val="36"/>
          <w:szCs w:val="36"/>
        </w:rPr>
      </w:pPr>
      <w:r w:rsidRPr="002A2A93">
        <w:rPr>
          <w:sz w:val="28"/>
          <w:szCs w:val="28"/>
        </w:rPr>
        <w:t xml:space="preserve">In the </w:t>
      </w:r>
      <w:proofErr w:type="spellStart"/>
      <w:r w:rsidRPr="002A2A93">
        <w:rPr>
          <w:b/>
          <w:bCs/>
          <w:sz w:val="28"/>
          <w:szCs w:val="28"/>
        </w:rPr>
        <w:t>Bankify</w:t>
      </w:r>
      <w:proofErr w:type="spellEnd"/>
      <w:r w:rsidRPr="002A2A93">
        <w:rPr>
          <w:b/>
          <w:bCs/>
          <w:sz w:val="28"/>
          <w:szCs w:val="28"/>
        </w:rPr>
        <w:t xml:space="preserve"> E-Banking System</w:t>
      </w:r>
      <w:r w:rsidRPr="002A2A93">
        <w:rPr>
          <w:sz w:val="28"/>
          <w:szCs w:val="28"/>
        </w:rPr>
        <w:t xml:space="preserve">, the </w:t>
      </w:r>
      <w:r w:rsidRPr="002A2A93">
        <w:rPr>
          <w:b/>
          <w:bCs/>
          <w:sz w:val="28"/>
          <w:szCs w:val="28"/>
        </w:rPr>
        <w:t>Admin</w:t>
      </w:r>
      <w:r w:rsidRPr="002A2A93">
        <w:rPr>
          <w:sz w:val="28"/>
          <w:szCs w:val="28"/>
        </w:rPr>
        <w:t xml:space="preserve"> has complete control over system operations and user management. The admin can access a </w:t>
      </w:r>
      <w:r w:rsidRPr="002A2A93">
        <w:rPr>
          <w:b/>
          <w:bCs/>
          <w:sz w:val="28"/>
          <w:szCs w:val="28"/>
        </w:rPr>
        <w:t>dashboard overview</w:t>
      </w:r>
      <w:r w:rsidRPr="002A2A93">
        <w:rPr>
          <w:sz w:val="28"/>
          <w:szCs w:val="28"/>
        </w:rPr>
        <w:t xml:space="preserve"> that displays comprehensive information about all registered </w:t>
      </w:r>
      <w:r w:rsidRPr="002A2A93">
        <w:rPr>
          <w:b/>
          <w:bCs/>
          <w:sz w:val="28"/>
          <w:szCs w:val="28"/>
        </w:rPr>
        <w:t>customers and managers</w:t>
      </w:r>
      <w:r w:rsidRPr="002A2A93">
        <w:rPr>
          <w:sz w:val="28"/>
          <w:szCs w:val="28"/>
        </w:rPr>
        <w:t xml:space="preserve">, including their status and activity summaries. Through </w:t>
      </w:r>
      <w:r w:rsidRPr="002A2A93">
        <w:rPr>
          <w:b/>
          <w:bCs/>
          <w:sz w:val="28"/>
          <w:szCs w:val="28"/>
        </w:rPr>
        <w:t>Customer Management</w:t>
      </w:r>
      <w:r w:rsidRPr="002A2A93">
        <w:rPr>
          <w:sz w:val="28"/>
          <w:szCs w:val="28"/>
        </w:rPr>
        <w:t xml:space="preserve">, the admin can </w:t>
      </w:r>
      <w:r w:rsidRPr="002A2A93">
        <w:rPr>
          <w:b/>
          <w:bCs/>
          <w:sz w:val="28"/>
          <w:szCs w:val="28"/>
        </w:rPr>
        <w:t>activate or deactivate customer accounts</w:t>
      </w:r>
      <w:r w:rsidRPr="002A2A93">
        <w:rPr>
          <w:sz w:val="28"/>
          <w:szCs w:val="28"/>
        </w:rPr>
        <w:t xml:space="preserve">, ensuring control over access to banking services when required. The system also provides </w:t>
      </w:r>
      <w:r w:rsidRPr="002A2A93">
        <w:rPr>
          <w:b/>
          <w:bCs/>
          <w:sz w:val="28"/>
          <w:szCs w:val="28"/>
        </w:rPr>
        <w:t>Manager Management</w:t>
      </w:r>
      <w:r w:rsidRPr="002A2A93">
        <w:rPr>
          <w:sz w:val="28"/>
          <w:szCs w:val="28"/>
        </w:rPr>
        <w:t xml:space="preserve">, allowing the admin to </w:t>
      </w:r>
      <w:r w:rsidRPr="002A2A93">
        <w:rPr>
          <w:b/>
          <w:bCs/>
          <w:sz w:val="28"/>
          <w:szCs w:val="28"/>
        </w:rPr>
        <w:t>add new managers</w:t>
      </w:r>
      <w:r w:rsidRPr="002A2A93">
        <w:rPr>
          <w:sz w:val="28"/>
          <w:szCs w:val="28"/>
        </w:rPr>
        <w:t xml:space="preserve"> and </w:t>
      </w:r>
      <w:r w:rsidRPr="002A2A93">
        <w:rPr>
          <w:b/>
          <w:bCs/>
          <w:sz w:val="28"/>
          <w:szCs w:val="28"/>
        </w:rPr>
        <w:t>deactivate existing managers</w:t>
      </w:r>
      <w:r w:rsidRPr="002A2A93">
        <w:rPr>
          <w:sz w:val="28"/>
          <w:szCs w:val="28"/>
        </w:rPr>
        <w:t xml:space="preserve"> based on organizational needs. Additionally, the admin is responsible for </w:t>
      </w:r>
      <w:r w:rsidRPr="002A2A93">
        <w:rPr>
          <w:b/>
          <w:bCs/>
          <w:sz w:val="28"/>
          <w:szCs w:val="28"/>
        </w:rPr>
        <w:t>Loan Account Management</w:t>
      </w:r>
      <w:r w:rsidRPr="002A2A93">
        <w:rPr>
          <w:sz w:val="28"/>
          <w:szCs w:val="28"/>
        </w:rPr>
        <w:t xml:space="preserve">, which includes monitoring loan accounts, managing loan records, and overseeing the overall loan lifecycle within the system. These functionalities enable the admin to maintain security, operational efficiency, and smooth governance of the </w:t>
      </w:r>
      <w:proofErr w:type="spellStart"/>
      <w:r w:rsidRPr="002A2A93">
        <w:rPr>
          <w:sz w:val="28"/>
          <w:szCs w:val="28"/>
        </w:rPr>
        <w:t>Bankify</w:t>
      </w:r>
      <w:proofErr w:type="spellEnd"/>
      <w:r w:rsidRPr="002A2A93">
        <w:rPr>
          <w:sz w:val="28"/>
          <w:szCs w:val="28"/>
        </w:rPr>
        <w:t xml:space="preserve"> platform</w:t>
      </w:r>
      <w:r w:rsidRPr="002A2A93">
        <w:rPr>
          <w:sz w:val="36"/>
          <w:szCs w:val="36"/>
        </w:rPr>
        <w:t>.</w:t>
      </w:r>
    </w:p>
    <w:p w14:paraId="5162858A" w14:textId="63C04941" w:rsidR="002A2A93" w:rsidRDefault="002A2A93">
      <w:pPr>
        <w:rPr>
          <w:sz w:val="36"/>
          <w:szCs w:val="36"/>
        </w:rPr>
      </w:pPr>
    </w:p>
    <w:p w14:paraId="4DE97A2D" w14:textId="0A9F7676" w:rsidR="002A2A93" w:rsidRPr="00AE3AE4" w:rsidRDefault="00014927" w:rsidP="002A2A93">
      <w:pPr>
        <w:rPr>
          <w:sz w:val="40"/>
          <w:szCs w:val="40"/>
          <w:u w:val="single"/>
        </w:rPr>
      </w:pPr>
      <w:r>
        <w:rPr>
          <w:sz w:val="40"/>
          <w:szCs w:val="40"/>
          <w:u w:val="single"/>
        </w:rPr>
        <w:t>2.</w:t>
      </w:r>
      <w:r w:rsidR="000367D8">
        <w:rPr>
          <w:sz w:val="40"/>
          <w:szCs w:val="40"/>
          <w:u w:val="single"/>
        </w:rPr>
        <w:t>2</w:t>
      </w:r>
      <w:r w:rsidR="002F751F" w:rsidRPr="00AE3AE4">
        <w:rPr>
          <w:sz w:val="40"/>
          <w:szCs w:val="40"/>
          <w:u w:val="single"/>
        </w:rPr>
        <w:t>Non Functional Requirements</w:t>
      </w:r>
      <w:r w:rsidR="002A2A93" w:rsidRPr="002A2A93">
        <w:rPr>
          <w:vanish/>
          <w:sz w:val="40"/>
          <w:szCs w:val="40"/>
          <w:u w:val="single"/>
        </w:rPr>
        <w:t>m of Form</w:t>
      </w:r>
    </w:p>
    <w:p w14:paraId="0D048A86" w14:textId="77777777" w:rsidR="002F751F" w:rsidRDefault="002F751F" w:rsidP="002A2A93">
      <w:pPr>
        <w:rPr>
          <w:sz w:val="28"/>
          <w:szCs w:val="28"/>
        </w:rPr>
      </w:pPr>
    </w:p>
    <w:p w14:paraId="60CA264C" w14:textId="77777777" w:rsidR="00AE3AE4" w:rsidRPr="00AE3AE4" w:rsidRDefault="00AE3AE4" w:rsidP="00AE3AE4">
      <w:pPr>
        <w:rPr>
          <w:b/>
          <w:bCs/>
          <w:sz w:val="28"/>
          <w:szCs w:val="28"/>
        </w:rPr>
      </w:pPr>
      <w:r w:rsidRPr="00AE3AE4">
        <w:rPr>
          <w:b/>
          <w:bCs/>
          <w:sz w:val="28"/>
          <w:szCs w:val="28"/>
        </w:rPr>
        <w:t>Performance</w:t>
      </w:r>
    </w:p>
    <w:p w14:paraId="462C1BEF" w14:textId="77777777" w:rsidR="00AE3AE4" w:rsidRPr="00AE3AE4" w:rsidRDefault="00AE3AE4" w:rsidP="00AE3AE4">
      <w:pPr>
        <w:rPr>
          <w:b/>
          <w:bCs/>
          <w:sz w:val="28"/>
          <w:szCs w:val="28"/>
        </w:rPr>
      </w:pPr>
      <w:r w:rsidRPr="00AE3AE4">
        <w:rPr>
          <w:b/>
          <w:bCs/>
          <w:sz w:val="28"/>
          <w:szCs w:val="28"/>
        </w:rPr>
        <w:t>• Number of Concurrent Users</w:t>
      </w:r>
    </w:p>
    <w:p w14:paraId="25387000" w14:textId="77777777" w:rsidR="00AE3AE4" w:rsidRPr="00AE3AE4" w:rsidRDefault="00AE3AE4" w:rsidP="00AE3AE4">
      <w:pPr>
        <w:rPr>
          <w:sz w:val="28"/>
          <w:szCs w:val="28"/>
        </w:rPr>
      </w:pPr>
      <w:r w:rsidRPr="00AE3AE4">
        <w:rPr>
          <w:sz w:val="28"/>
          <w:szCs w:val="28"/>
        </w:rPr>
        <w:t xml:space="preserve">The </w:t>
      </w:r>
      <w:proofErr w:type="spellStart"/>
      <w:r w:rsidRPr="00AE3AE4">
        <w:rPr>
          <w:b/>
          <w:bCs/>
          <w:sz w:val="28"/>
          <w:szCs w:val="28"/>
        </w:rPr>
        <w:t>Bankify</w:t>
      </w:r>
      <w:proofErr w:type="spellEnd"/>
      <w:r w:rsidRPr="00AE3AE4">
        <w:rPr>
          <w:b/>
          <w:bCs/>
          <w:sz w:val="28"/>
          <w:szCs w:val="28"/>
        </w:rPr>
        <w:t xml:space="preserve"> E-Banking System</w:t>
      </w:r>
      <w:r w:rsidRPr="00AE3AE4">
        <w:rPr>
          <w:sz w:val="28"/>
          <w:szCs w:val="28"/>
        </w:rPr>
        <w:t xml:space="preserve"> shall be capable of handling </w:t>
      </w:r>
      <w:r w:rsidRPr="00AE3AE4">
        <w:rPr>
          <w:b/>
          <w:bCs/>
          <w:sz w:val="28"/>
          <w:szCs w:val="28"/>
        </w:rPr>
        <w:t>at least 1000 concurrent users and transactions per second</w:t>
      </w:r>
      <w:r w:rsidRPr="00AE3AE4">
        <w:rPr>
          <w:sz w:val="28"/>
          <w:szCs w:val="28"/>
        </w:rPr>
        <w:t xml:space="preserve"> without performance degradation. The system is designed to support simultaneous customer activities such as login, fund transfers, transaction history retrieval, and loan-related operations.</w:t>
      </w:r>
    </w:p>
    <w:p w14:paraId="012D711E" w14:textId="77777777" w:rsidR="00AE3AE4" w:rsidRPr="00AE3AE4" w:rsidRDefault="00AE3AE4" w:rsidP="00AE3AE4">
      <w:pPr>
        <w:rPr>
          <w:b/>
          <w:bCs/>
          <w:sz w:val="28"/>
          <w:szCs w:val="28"/>
        </w:rPr>
      </w:pPr>
      <w:r w:rsidRPr="00AE3AE4">
        <w:rPr>
          <w:b/>
          <w:bCs/>
          <w:sz w:val="28"/>
          <w:szCs w:val="28"/>
        </w:rPr>
        <w:t>• Online Banking Transactions</w:t>
      </w:r>
    </w:p>
    <w:p w14:paraId="47593974" w14:textId="77777777" w:rsidR="00AE3AE4" w:rsidRPr="00AE3AE4" w:rsidRDefault="00AE3AE4" w:rsidP="00AE3AE4">
      <w:pPr>
        <w:rPr>
          <w:sz w:val="28"/>
          <w:szCs w:val="28"/>
        </w:rPr>
      </w:pPr>
      <w:r w:rsidRPr="00AE3AE4">
        <w:rPr>
          <w:sz w:val="28"/>
          <w:szCs w:val="28"/>
        </w:rPr>
        <w:t xml:space="preserve">The system is designed to ensure </w:t>
      </w:r>
      <w:r w:rsidRPr="00AE3AE4">
        <w:rPr>
          <w:b/>
          <w:bCs/>
          <w:sz w:val="28"/>
          <w:szCs w:val="28"/>
        </w:rPr>
        <w:t>high availability and fault tolerance</w:t>
      </w:r>
      <w:r w:rsidRPr="00AE3AE4">
        <w:rPr>
          <w:sz w:val="28"/>
          <w:szCs w:val="28"/>
        </w:rPr>
        <w:t xml:space="preserve"> during online banking operations. Even in the event of a </w:t>
      </w:r>
      <w:r w:rsidRPr="00AE3AE4">
        <w:rPr>
          <w:b/>
          <w:bCs/>
          <w:sz w:val="28"/>
          <w:szCs w:val="28"/>
        </w:rPr>
        <w:t>temporary server failure or network disruption</w:t>
      </w:r>
      <w:r w:rsidRPr="00AE3AE4">
        <w:rPr>
          <w:sz w:val="28"/>
          <w:szCs w:val="28"/>
        </w:rPr>
        <w:t xml:space="preserve">, </w:t>
      </w:r>
      <w:proofErr w:type="spellStart"/>
      <w:r w:rsidRPr="00AE3AE4">
        <w:rPr>
          <w:sz w:val="28"/>
          <w:szCs w:val="28"/>
        </w:rPr>
        <w:t>Bankify</w:t>
      </w:r>
      <w:proofErr w:type="spellEnd"/>
      <w:r w:rsidRPr="00AE3AE4">
        <w:rPr>
          <w:sz w:val="28"/>
          <w:szCs w:val="28"/>
        </w:rPr>
        <w:t xml:space="preserve"> ensures data consistency and transaction safety using reliable backend technologies and transaction management mechanisms. Any interrupted banking operation can be safely resumed once the system connection is restored.</w:t>
      </w:r>
    </w:p>
    <w:p w14:paraId="44FE01C4" w14:textId="77777777" w:rsidR="00AE3AE4" w:rsidRPr="00AE3AE4" w:rsidRDefault="004F3A77" w:rsidP="00AE3AE4">
      <w:pPr>
        <w:rPr>
          <w:sz w:val="28"/>
          <w:szCs w:val="28"/>
        </w:rPr>
      </w:pPr>
      <w:r>
        <w:rPr>
          <w:sz w:val="28"/>
          <w:szCs w:val="28"/>
        </w:rPr>
        <w:pict w14:anchorId="660EA15D">
          <v:rect id="_x0000_i1025" style="width:0;height:1.5pt" o:hralign="center" o:hrstd="t" o:hr="t" fillcolor="#a0a0a0" stroked="f"/>
        </w:pict>
      </w:r>
    </w:p>
    <w:p w14:paraId="5F968D59" w14:textId="77777777" w:rsidR="00AE3AE4" w:rsidRPr="00AE3AE4" w:rsidRDefault="00AE3AE4" w:rsidP="00AE3AE4">
      <w:pPr>
        <w:rPr>
          <w:b/>
          <w:bCs/>
          <w:sz w:val="28"/>
          <w:szCs w:val="28"/>
        </w:rPr>
      </w:pPr>
      <w:r w:rsidRPr="00AE3AE4">
        <w:rPr>
          <w:b/>
          <w:bCs/>
          <w:sz w:val="28"/>
          <w:szCs w:val="28"/>
        </w:rPr>
        <w:t>2.2.3 Constraints</w:t>
      </w:r>
    </w:p>
    <w:p w14:paraId="2DB984AC" w14:textId="77777777" w:rsidR="00AE3AE4" w:rsidRPr="00AE3AE4" w:rsidRDefault="00AE3AE4" w:rsidP="00AE3AE4">
      <w:pPr>
        <w:rPr>
          <w:sz w:val="28"/>
          <w:szCs w:val="28"/>
        </w:rPr>
      </w:pPr>
      <w:r w:rsidRPr="00AE3AE4">
        <w:rPr>
          <w:sz w:val="28"/>
          <w:szCs w:val="28"/>
        </w:rPr>
        <w:t xml:space="preserve">The </w:t>
      </w:r>
      <w:proofErr w:type="spellStart"/>
      <w:r w:rsidRPr="00AE3AE4">
        <w:rPr>
          <w:b/>
          <w:bCs/>
          <w:sz w:val="28"/>
          <w:szCs w:val="28"/>
        </w:rPr>
        <w:t>Bankify</w:t>
      </w:r>
      <w:proofErr w:type="spellEnd"/>
      <w:r w:rsidRPr="00AE3AE4">
        <w:rPr>
          <w:b/>
          <w:bCs/>
          <w:sz w:val="28"/>
          <w:szCs w:val="28"/>
        </w:rPr>
        <w:t xml:space="preserve"> E-Banking System</w:t>
      </w:r>
      <w:r w:rsidRPr="00AE3AE4">
        <w:rPr>
          <w:sz w:val="28"/>
          <w:szCs w:val="28"/>
        </w:rPr>
        <w:t xml:space="preserve"> must support </w:t>
      </w:r>
      <w:r w:rsidRPr="00AE3AE4">
        <w:rPr>
          <w:b/>
          <w:bCs/>
          <w:sz w:val="28"/>
          <w:szCs w:val="28"/>
        </w:rPr>
        <w:t>a minimum of 1000 transactions or service requests per second</w:t>
      </w:r>
      <w:r w:rsidRPr="00AE3AE4">
        <w:rPr>
          <w:sz w:val="28"/>
          <w:szCs w:val="28"/>
        </w:rPr>
        <w:t>, ensuring scalability and responsiveness during peak usage hours.</w:t>
      </w:r>
    </w:p>
    <w:p w14:paraId="41237F32" w14:textId="77777777" w:rsidR="00AE3AE4" w:rsidRPr="00AE3AE4" w:rsidRDefault="004F3A77" w:rsidP="00AE3AE4">
      <w:pPr>
        <w:rPr>
          <w:sz w:val="28"/>
          <w:szCs w:val="28"/>
        </w:rPr>
      </w:pPr>
      <w:r>
        <w:rPr>
          <w:sz w:val="28"/>
          <w:szCs w:val="28"/>
        </w:rPr>
        <w:pict w14:anchorId="5A514C3E">
          <v:rect id="_x0000_i1026" style="width:0;height:1.5pt" o:hralign="center" o:hrstd="t" o:hr="t" fillcolor="#a0a0a0" stroked="f"/>
        </w:pict>
      </w:r>
    </w:p>
    <w:p w14:paraId="09D36A4C" w14:textId="77777777" w:rsidR="00AE3AE4" w:rsidRPr="00AE3AE4" w:rsidRDefault="00AE3AE4" w:rsidP="00AE3AE4">
      <w:pPr>
        <w:rPr>
          <w:b/>
          <w:bCs/>
          <w:sz w:val="28"/>
          <w:szCs w:val="28"/>
        </w:rPr>
      </w:pPr>
      <w:r w:rsidRPr="00AE3AE4">
        <w:rPr>
          <w:b/>
          <w:bCs/>
          <w:sz w:val="28"/>
          <w:szCs w:val="28"/>
        </w:rPr>
        <w:t>2.2.4 Other Requirements</w:t>
      </w:r>
    </w:p>
    <w:p w14:paraId="0EA1A3E1" w14:textId="77777777" w:rsidR="00AE3AE4" w:rsidRPr="00AE3AE4" w:rsidRDefault="00AE3AE4" w:rsidP="00AE3AE4">
      <w:pPr>
        <w:rPr>
          <w:b/>
          <w:bCs/>
          <w:sz w:val="28"/>
          <w:szCs w:val="28"/>
        </w:rPr>
      </w:pPr>
      <w:r w:rsidRPr="00AE3AE4">
        <w:rPr>
          <w:b/>
          <w:bCs/>
          <w:sz w:val="28"/>
          <w:szCs w:val="28"/>
        </w:rPr>
        <w:t>▪ Hardware Interfaces</w:t>
      </w:r>
    </w:p>
    <w:p w14:paraId="6A18A00A" w14:textId="77777777" w:rsidR="00AE3AE4" w:rsidRPr="00AE3AE4" w:rsidRDefault="00AE3AE4" w:rsidP="00AE3AE4">
      <w:pPr>
        <w:rPr>
          <w:sz w:val="28"/>
          <w:szCs w:val="28"/>
        </w:rPr>
      </w:pPr>
      <w:r w:rsidRPr="00AE3AE4">
        <w:rPr>
          <w:sz w:val="28"/>
          <w:szCs w:val="28"/>
        </w:rPr>
        <w:t xml:space="preserve">The </w:t>
      </w:r>
      <w:proofErr w:type="spellStart"/>
      <w:r w:rsidRPr="00AE3AE4">
        <w:rPr>
          <w:sz w:val="28"/>
          <w:szCs w:val="28"/>
        </w:rPr>
        <w:t>Bankify</w:t>
      </w:r>
      <w:proofErr w:type="spellEnd"/>
      <w:r w:rsidRPr="00AE3AE4">
        <w:rPr>
          <w:sz w:val="28"/>
          <w:szCs w:val="28"/>
        </w:rPr>
        <w:t xml:space="preserve"> system is expected to function on hardware configurations equivalent to or higher than:</w:t>
      </w:r>
    </w:p>
    <w:p w14:paraId="4DC08D67" w14:textId="77777777" w:rsidR="00AE3AE4" w:rsidRPr="00AE3AE4" w:rsidRDefault="00AE3AE4" w:rsidP="00AE3AE4">
      <w:pPr>
        <w:numPr>
          <w:ilvl w:val="0"/>
          <w:numId w:val="4"/>
        </w:numPr>
        <w:rPr>
          <w:sz w:val="28"/>
          <w:szCs w:val="28"/>
        </w:rPr>
      </w:pPr>
      <w:r w:rsidRPr="00AE3AE4">
        <w:rPr>
          <w:sz w:val="28"/>
          <w:szCs w:val="28"/>
        </w:rPr>
        <w:t>Intel Core i3 Processor or above</w:t>
      </w:r>
    </w:p>
    <w:p w14:paraId="6EFD863A" w14:textId="77777777" w:rsidR="00AE3AE4" w:rsidRPr="00AE3AE4" w:rsidRDefault="00AE3AE4" w:rsidP="00AE3AE4">
      <w:pPr>
        <w:numPr>
          <w:ilvl w:val="0"/>
          <w:numId w:val="4"/>
        </w:numPr>
        <w:rPr>
          <w:sz w:val="28"/>
          <w:szCs w:val="28"/>
        </w:rPr>
      </w:pPr>
      <w:r w:rsidRPr="00AE3AE4">
        <w:rPr>
          <w:sz w:val="28"/>
          <w:szCs w:val="28"/>
        </w:rPr>
        <w:t>4 GB RAM (minimum)</w:t>
      </w:r>
    </w:p>
    <w:p w14:paraId="0F1348CC" w14:textId="77777777" w:rsidR="00AE3AE4" w:rsidRPr="00AE3AE4" w:rsidRDefault="00AE3AE4" w:rsidP="00AE3AE4">
      <w:pPr>
        <w:numPr>
          <w:ilvl w:val="0"/>
          <w:numId w:val="4"/>
        </w:numPr>
        <w:rPr>
          <w:sz w:val="28"/>
          <w:szCs w:val="28"/>
        </w:rPr>
      </w:pPr>
      <w:r w:rsidRPr="00AE3AE4">
        <w:rPr>
          <w:sz w:val="28"/>
          <w:szCs w:val="28"/>
        </w:rPr>
        <w:lastRenderedPageBreak/>
        <w:t>50 GB Hard Disk Space</w:t>
      </w:r>
    </w:p>
    <w:p w14:paraId="71DC78F9" w14:textId="77777777" w:rsidR="00AE3AE4" w:rsidRPr="00AE3AE4" w:rsidRDefault="004F3A77" w:rsidP="00AE3AE4">
      <w:pPr>
        <w:rPr>
          <w:sz w:val="28"/>
          <w:szCs w:val="28"/>
        </w:rPr>
      </w:pPr>
      <w:r>
        <w:rPr>
          <w:sz w:val="28"/>
          <w:szCs w:val="28"/>
        </w:rPr>
        <w:pict w14:anchorId="7BE6D018">
          <v:rect id="_x0000_i1027" style="width:0;height:1.5pt" o:hralign="center" o:hrstd="t" o:hr="t" fillcolor="#a0a0a0" stroked="f"/>
        </w:pict>
      </w:r>
    </w:p>
    <w:p w14:paraId="3219D182" w14:textId="77777777" w:rsidR="00AE3AE4" w:rsidRPr="00AE3AE4" w:rsidRDefault="00AE3AE4" w:rsidP="00AE3AE4">
      <w:pPr>
        <w:rPr>
          <w:b/>
          <w:bCs/>
          <w:sz w:val="28"/>
          <w:szCs w:val="28"/>
        </w:rPr>
      </w:pPr>
      <w:r w:rsidRPr="00AE3AE4">
        <w:rPr>
          <w:b/>
          <w:bCs/>
          <w:sz w:val="28"/>
          <w:szCs w:val="28"/>
        </w:rPr>
        <w:t>▪ Software Interfaces</w:t>
      </w:r>
    </w:p>
    <w:p w14:paraId="2387352E" w14:textId="77777777" w:rsidR="00AE3AE4" w:rsidRPr="00AE3AE4" w:rsidRDefault="00AE3AE4" w:rsidP="00AE3AE4">
      <w:pPr>
        <w:rPr>
          <w:sz w:val="28"/>
          <w:szCs w:val="28"/>
        </w:rPr>
      </w:pPr>
      <w:r w:rsidRPr="00AE3AE4">
        <w:rPr>
          <w:sz w:val="28"/>
          <w:szCs w:val="28"/>
        </w:rPr>
        <w:t xml:space="preserve">The </w:t>
      </w:r>
      <w:proofErr w:type="spellStart"/>
      <w:r w:rsidRPr="00AE3AE4">
        <w:rPr>
          <w:sz w:val="28"/>
          <w:szCs w:val="28"/>
        </w:rPr>
        <w:t>Bankify</w:t>
      </w:r>
      <w:proofErr w:type="spellEnd"/>
      <w:r w:rsidRPr="00AE3AE4">
        <w:rPr>
          <w:sz w:val="28"/>
          <w:szCs w:val="28"/>
        </w:rPr>
        <w:t xml:space="preserve"> E-Banking System shall operate on modern operating systems and software environments, including:</w:t>
      </w:r>
    </w:p>
    <w:p w14:paraId="150FEE18" w14:textId="77777777" w:rsidR="00AE3AE4" w:rsidRPr="00AE3AE4" w:rsidRDefault="00AE3AE4" w:rsidP="00AE3AE4">
      <w:pPr>
        <w:numPr>
          <w:ilvl w:val="0"/>
          <w:numId w:val="5"/>
        </w:numPr>
        <w:rPr>
          <w:sz w:val="28"/>
          <w:szCs w:val="28"/>
        </w:rPr>
      </w:pPr>
      <w:r w:rsidRPr="00AE3AE4">
        <w:rPr>
          <w:sz w:val="28"/>
          <w:szCs w:val="28"/>
        </w:rPr>
        <w:t>Operating Systems: Windows 10/11, Linux</w:t>
      </w:r>
    </w:p>
    <w:p w14:paraId="1F2DD408" w14:textId="77777777" w:rsidR="00AE3AE4" w:rsidRPr="00AE3AE4" w:rsidRDefault="00AE3AE4" w:rsidP="00AE3AE4">
      <w:pPr>
        <w:numPr>
          <w:ilvl w:val="0"/>
          <w:numId w:val="5"/>
        </w:numPr>
        <w:rPr>
          <w:sz w:val="28"/>
          <w:szCs w:val="28"/>
        </w:rPr>
      </w:pPr>
      <w:r w:rsidRPr="00AE3AE4">
        <w:rPr>
          <w:sz w:val="28"/>
          <w:szCs w:val="28"/>
        </w:rPr>
        <w:t>Database: MySQL / PostgreSQL</w:t>
      </w:r>
    </w:p>
    <w:p w14:paraId="3C2BEB0F" w14:textId="77777777" w:rsidR="00AE3AE4" w:rsidRPr="00AE3AE4" w:rsidRDefault="00AE3AE4" w:rsidP="00AE3AE4">
      <w:pPr>
        <w:numPr>
          <w:ilvl w:val="0"/>
          <w:numId w:val="5"/>
        </w:numPr>
        <w:rPr>
          <w:sz w:val="28"/>
          <w:szCs w:val="28"/>
        </w:rPr>
      </w:pPr>
      <w:r w:rsidRPr="00AE3AE4">
        <w:rPr>
          <w:sz w:val="28"/>
          <w:szCs w:val="28"/>
        </w:rPr>
        <w:t>Server: Apache Tomcat</w:t>
      </w:r>
    </w:p>
    <w:p w14:paraId="7BE5621B" w14:textId="77777777" w:rsidR="00AE3AE4" w:rsidRPr="00AE3AE4" w:rsidRDefault="00AE3AE4" w:rsidP="00AE3AE4">
      <w:pPr>
        <w:numPr>
          <w:ilvl w:val="0"/>
          <w:numId w:val="5"/>
        </w:numPr>
        <w:rPr>
          <w:sz w:val="28"/>
          <w:szCs w:val="28"/>
        </w:rPr>
      </w:pPr>
      <w:r w:rsidRPr="00AE3AE4">
        <w:rPr>
          <w:sz w:val="28"/>
          <w:szCs w:val="28"/>
        </w:rPr>
        <w:t>Backend Framework: Spring Boot</w:t>
      </w:r>
    </w:p>
    <w:p w14:paraId="29F1A6D6" w14:textId="77777777" w:rsidR="00AE3AE4" w:rsidRPr="00AE3AE4" w:rsidRDefault="00AE3AE4" w:rsidP="00AE3AE4">
      <w:pPr>
        <w:numPr>
          <w:ilvl w:val="0"/>
          <w:numId w:val="5"/>
        </w:numPr>
        <w:rPr>
          <w:sz w:val="28"/>
          <w:szCs w:val="28"/>
        </w:rPr>
      </w:pPr>
      <w:r w:rsidRPr="00AE3AE4">
        <w:rPr>
          <w:sz w:val="28"/>
          <w:szCs w:val="28"/>
        </w:rPr>
        <w:t>Frontend: ReactJS</w:t>
      </w:r>
    </w:p>
    <w:p w14:paraId="369A317D" w14:textId="77777777" w:rsidR="00AE3AE4" w:rsidRDefault="00AE3AE4" w:rsidP="00AE3AE4">
      <w:pPr>
        <w:numPr>
          <w:ilvl w:val="0"/>
          <w:numId w:val="5"/>
        </w:numPr>
        <w:rPr>
          <w:sz w:val="28"/>
          <w:szCs w:val="28"/>
        </w:rPr>
      </w:pPr>
      <w:r w:rsidRPr="00AE3AE4">
        <w:rPr>
          <w:sz w:val="28"/>
          <w:szCs w:val="28"/>
        </w:rPr>
        <w:t>Web Browsers: Google Chrome, Mozilla Firefox, Microsoft Edge</w:t>
      </w:r>
    </w:p>
    <w:p w14:paraId="473B520F" w14:textId="77777777" w:rsidR="00AA656D" w:rsidRDefault="00AA656D" w:rsidP="00AA656D">
      <w:pPr>
        <w:rPr>
          <w:sz w:val="28"/>
          <w:szCs w:val="28"/>
        </w:rPr>
      </w:pPr>
    </w:p>
    <w:p w14:paraId="124DE335" w14:textId="77777777" w:rsidR="00AA656D" w:rsidRDefault="00AA656D" w:rsidP="00AA656D">
      <w:pPr>
        <w:rPr>
          <w:sz w:val="28"/>
          <w:szCs w:val="28"/>
        </w:rPr>
      </w:pPr>
    </w:p>
    <w:p w14:paraId="3DFB2F66" w14:textId="77777777" w:rsidR="00AA656D" w:rsidRDefault="00AA656D" w:rsidP="00AA656D">
      <w:pPr>
        <w:rPr>
          <w:sz w:val="28"/>
          <w:szCs w:val="28"/>
        </w:rPr>
      </w:pPr>
    </w:p>
    <w:p w14:paraId="500D9077" w14:textId="6744B5C9" w:rsidR="000D538A" w:rsidRDefault="000D538A" w:rsidP="00AA656D">
      <w:pPr>
        <w:rPr>
          <w:sz w:val="28"/>
          <w:szCs w:val="28"/>
        </w:rPr>
      </w:pPr>
    </w:p>
    <w:p w14:paraId="51FEC53F" w14:textId="77777777" w:rsidR="000D538A" w:rsidRDefault="000D538A">
      <w:pPr>
        <w:rPr>
          <w:sz w:val="28"/>
          <w:szCs w:val="28"/>
        </w:rPr>
      </w:pPr>
      <w:r>
        <w:rPr>
          <w:sz w:val="28"/>
          <w:szCs w:val="28"/>
        </w:rPr>
        <w:br w:type="page"/>
      </w:r>
    </w:p>
    <w:p w14:paraId="49CA0C3F" w14:textId="738BA65F" w:rsidR="00AA656D" w:rsidRDefault="00E1111D" w:rsidP="00AA656D">
      <w:pPr>
        <w:rPr>
          <w:sz w:val="56"/>
          <w:szCs w:val="56"/>
          <w:u w:val="single"/>
        </w:rPr>
      </w:pPr>
      <w:r>
        <w:rPr>
          <w:sz w:val="56"/>
          <w:szCs w:val="56"/>
          <w:u w:val="single"/>
        </w:rPr>
        <w:lastRenderedPageBreak/>
        <w:t xml:space="preserve">3. </w:t>
      </w:r>
      <w:r w:rsidR="000D538A" w:rsidRPr="000D538A">
        <w:rPr>
          <w:sz w:val="56"/>
          <w:szCs w:val="56"/>
          <w:u w:val="single"/>
        </w:rPr>
        <w:t>Design</w:t>
      </w:r>
    </w:p>
    <w:p w14:paraId="0954040B" w14:textId="77777777" w:rsidR="000D538A" w:rsidRDefault="000D538A" w:rsidP="00AA656D">
      <w:pPr>
        <w:rPr>
          <w:sz w:val="40"/>
          <w:szCs w:val="40"/>
          <w:u w:val="single"/>
        </w:rPr>
      </w:pPr>
    </w:p>
    <w:p w14:paraId="52F17FC7" w14:textId="38C4C63E" w:rsidR="000D538A" w:rsidRDefault="000D538A" w:rsidP="00AA656D">
      <w:pPr>
        <w:rPr>
          <w:sz w:val="40"/>
          <w:szCs w:val="40"/>
          <w:u w:val="single"/>
        </w:rPr>
      </w:pPr>
      <w:r>
        <w:rPr>
          <w:sz w:val="40"/>
          <w:szCs w:val="40"/>
          <w:u w:val="single"/>
        </w:rPr>
        <w:t>Database-Design</w:t>
      </w:r>
    </w:p>
    <w:p w14:paraId="4C8D5E14" w14:textId="77777777" w:rsidR="000D538A" w:rsidRDefault="000D538A" w:rsidP="00AA656D">
      <w:pPr>
        <w:rPr>
          <w:sz w:val="28"/>
          <w:szCs w:val="28"/>
          <w:u w:val="single"/>
        </w:rPr>
      </w:pPr>
    </w:p>
    <w:p w14:paraId="6EA35CA5" w14:textId="2C75D4C7" w:rsidR="00B51148" w:rsidRDefault="00B633C1" w:rsidP="00AA656D">
      <w:pPr>
        <w:rPr>
          <w:sz w:val="28"/>
          <w:szCs w:val="28"/>
          <w:u w:val="single"/>
        </w:rPr>
      </w:pPr>
      <w:r>
        <w:rPr>
          <w:sz w:val="28"/>
          <w:szCs w:val="28"/>
          <w:u w:val="single"/>
        </w:rPr>
        <w:t>Table1-User</w:t>
      </w:r>
      <w:r w:rsidR="005F347B">
        <w:rPr>
          <w:sz w:val="28"/>
          <w:szCs w:val="28"/>
          <w:u w:val="single"/>
        </w:rPr>
        <w:t>s</w:t>
      </w:r>
    </w:p>
    <w:p w14:paraId="3D3A94E0" w14:textId="0B6E3177" w:rsidR="00B51148" w:rsidRDefault="00B51148" w:rsidP="00AA656D">
      <w:pPr>
        <w:rPr>
          <w:sz w:val="28"/>
          <w:szCs w:val="28"/>
          <w:u w:val="single"/>
        </w:rPr>
      </w:pPr>
      <w:r>
        <w:rPr>
          <w:noProof/>
          <w:sz w:val="28"/>
          <w:szCs w:val="28"/>
          <w:u w:val="single"/>
        </w:rPr>
        <w:drawing>
          <wp:inline distT="0" distB="0" distL="0" distR="0" wp14:anchorId="1D6C5EC6" wp14:editId="340B9556">
            <wp:extent cx="5731510" cy="3936423"/>
            <wp:effectExtent l="0" t="0" r="2540" b="6985"/>
            <wp:docPr id="14349380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936423"/>
                    </a:xfrm>
                    <a:prstGeom prst="rect">
                      <a:avLst/>
                    </a:prstGeom>
                    <a:noFill/>
                  </pic:spPr>
                </pic:pic>
              </a:graphicData>
            </a:graphic>
          </wp:inline>
        </w:drawing>
      </w:r>
    </w:p>
    <w:p w14:paraId="185E8A32" w14:textId="67108ACA" w:rsidR="00B633C1" w:rsidRPr="00B633C1" w:rsidRDefault="00B633C1" w:rsidP="00AA656D">
      <w:pPr>
        <w:rPr>
          <w:sz w:val="28"/>
          <w:szCs w:val="28"/>
          <w:u w:val="single"/>
        </w:rPr>
      </w:pPr>
      <w:r>
        <w:rPr>
          <w:noProof/>
        </w:rPr>
        <mc:AlternateContent>
          <mc:Choice Requires="wps">
            <w:drawing>
              <wp:inline distT="0" distB="0" distL="0" distR="0" wp14:anchorId="3B36B832" wp14:editId="1C6D6C75">
                <wp:extent cx="304800" cy="304800"/>
                <wp:effectExtent l="0" t="0" r="0" b="0"/>
                <wp:docPr id="1535868822"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49E97E"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620C7">
        <w:rPr>
          <w:noProof/>
        </w:rPr>
        <mc:AlternateContent>
          <mc:Choice Requires="wps">
            <w:drawing>
              <wp:inline distT="0" distB="0" distL="0" distR="0" wp14:anchorId="282BBDF4" wp14:editId="09A92B78">
                <wp:extent cx="304800" cy="304800"/>
                <wp:effectExtent l="0" t="0" r="0" b="0"/>
                <wp:docPr id="239059254"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5DFDB" w14:textId="5C374905" w:rsidR="00A620C7" w:rsidRDefault="00A620C7" w:rsidP="00A620C7">
                            <w:pPr>
                              <w:jc w:val="center"/>
                            </w:pPr>
                            <w:r>
                              <w:rPr>
                                <w:noProof/>
                              </w:rPr>
                              <mc:AlternateContent>
                                <mc:Choice Requires="wps">
                                  <w:drawing>
                                    <wp:inline distT="0" distB="0" distL="0" distR="0" wp14:anchorId="39F5441B" wp14:editId="1CA49C2A">
                                      <wp:extent cx="121920" cy="121920"/>
                                      <wp:effectExtent l="0" t="0" r="0" b="0"/>
                                      <wp:docPr id="207971754"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1A67AD" id="Rectangle 52" o:spid="_x0000_s1026"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w14:anchorId="282BBDF4" id="Rectangle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75B5DFDB" w14:textId="5C374905" w:rsidR="00A620C7" w:rsidRDefault="00A620C7" w:rsidP="00A620C7">
                      <w:pPr>
                        <w:jc w:val="center"/>
                      </w:pPr>
                      <w:r>
                        <w:rPr>
                          <w:noProof/>
                        </w:rPr>
                        <mc:AlternateContent>
                          <mc:Choice Requires="wps">
                            <w:drawing>
                              <wp:inline distT="0" distB="0" distL="0" distR="0" wp14:anchorId="39F5441B" wp14:editId="1CA49C2A">
                                <wp:extent cx="121920" cy="121920"/>
                                <wp:effectExtent l="0" t="0" r="0" b="0"/>
                                <wp:docPr id="207971754"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9F5526" id="Rectangle 52" o:spid="_x0000_s1026"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" filled="f" stroked="f">
                                <o:lock v:ext="edit" aspectratio="t"/>
                                <w10:anchorlock/>
                              </v:rect>
                            </w:pict>
                          </mc:Fallback>
                        </mc:AlternateContent>
                      </w:r>
                    </w:p>
                  </w:txbxContent>
                </v:textbox>
                <w10:anchorlock/>
              </v:rect>
            </w:pict>
          </mc:Fallback>
        </mc:AlternateContent>
      </w:r>
    </w:p>
    <w:p w14:paraId="6813E1F5" w14:textId="77777777" w:rsidR="000D538A" w:rsidRPr="000D538A" w:rsidRDefault="000D538A" w:rsidP="00AA656D">
      <w:pPr>
        <w:rPr>
          <w:sz w:val="28"/>
          <w:szCs w:val="28"/>
          <w:u w:val="single"/>
        </w:rPr>
      </w:pPr>
    </w:p>
    <w:p w14:paraId="1E9C81B0" w14:textId="77777777" w:rsidR="00542881" w:rsidRDefault="00542881">
      <w:pPr>
        <w:rPr>
          <w:sz w:val="36"/>
          <w:szCs w:val="36"/>
          <w:u w:val="single"/>
        </w:rPr>
      </w:pPr>
    </w:p>
    <w:p w14:paraId="647D2DBA" w14:textId="1AF8CAF0" w:rsidR="00542881" w:rsidRPr="006E0BE6" w:rsidRDefault="00542881">
      <w:pPr>
        <w:rPr>
          <w:sz w:val="36"/>
          <w:szCs w:val="36"/>
          <w:u w:val="single"/>
        </w:rPr>
      </w:pPr>
      <w:r>
        <w:rPr>
          <w:sz w:val="36"/>
          <w:szCs w:val="36"/>
          <w:u w:val="single"/>
        </w:rPr>
        <w:br w:type="page"/>
      </w:r>
    </w:p>
    <w:p w14:paraId="4948BC3C" w14:textId="025E81B1" w:rsidR="006E0BE6" w:rsidRPr="00CD0301" w:rsidRDefault="006E0BE6">
      <w:pPr>
        <w:rPr>
          <w:sz w:val="28"/>
          <w:szCs w:val="28"/>
          <w:u w:val="single"/>
        </w:rPr>
      </w:pPr>
      <w:r w:rsidRPr="00DE0ABA">
        <w:rPr>
          <w:sz w:val="28"/>
          <w:szCs w:val="28"/>
          <w:u w:val="single"/>
        </w:rPr>
        <w:lastRenderedPageBreak/>
        <w:t xml:space="preserve">Table-2 </w:t>
      </w:r>
      <w:r w:rsidR="005F347B">
        <w:rPr>
          <w:sz w:val="28"/>
          <w:szCs w:val="28"/>
          <w:u w:val="single"/>
        </w:rPr>
        <w:t>Customer</w:t>
      </w:r>
    </w:p>
    <w:p w14:paraId="757C13AC" w14:textId="558E25B0" w:rsidR="00B51148" w:rsidRDefault="00542881">
      <w:pPr>
        <w:rPr>
          <w:sz w:val="36"/>
          <w:szCs w:val="36"/>
          <w:u w:val="single"/>
        </w:rPr>
      </w:pPr>
      <w:r>
        <w:rPr>
          <w:noProof/>
          <w:sz w:val="40"/>
          <w:szCs w:val="40"/>
        </w:rPr>
        <w:drawing>
          <wp:inline distT="0" distB="0" distL="0" distR="0" wp14:anchorId="6A841CBF" wp14:editId="502817B9">
            <wp:extent cx="5731510" cy="3936365"/>
            <wp:effectExtent l="0" t="0" r="2540" b="6985"/>
            <wp:docPr id="195680889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936365"/>
                    </a:xfrm>
                    <a:prstGeom prst="rect">
                      <a:avLst/>
                    </a:prstGeom>
                    <a:noFill/>
                  </pic:spPr>
                </pic:pic>
              </a:graphicData>
            </a:graphic>
          </wp:inline>
        </w:drawing>
      </w:r>
      <w:r w:rsidR="00B51148">
        <w:rPr>
          <w:sz w:val="36"/>
          <w:szCs w:val="36"/>
          <w:u w:val="single"/>
        </w:rPr>
        <w:br w:type="page"/>
      </w:r>
    </w:p>
    <w:p w14:paraId="4029C261" w14:textId="264C8A8B" w:rsidR="006E0BE6" w:rsidRPr="000B0F11" w:rsidRDefault="00CF69F0" w:rsidP="00AA656D">
      <w:pPr>
        <w:rPr>
          <w:sz w:val="40"/>
          <w:szCs w:val="40"/>
          <w:u w:val="single"/>
        </w:rPr>
      </w:pPr>
      <w:r w:rsidRPr="000B0F11">
        <w:rPr>
          <w:sz w:val="40"/>
          <w:szCs w:val="40"/>
          <w:u w:val="single"/>
        </w:rPr>
        <w:lastRenderedPageBreak/>
        <w:t>Table-3</w:t>
      </w:r>
      <w:r w:rsidR="00F45655" w:rsidRPr="000B0F11">
        <w:rPr>
          <w:sz w:val="40"/>
          <w:szCs w:val="40"/>
          <w:u w:val="single"/>
        </w:rPr>
        <w:t xml:space="preserve"> Loan</w:t>
      </w:r>
      <w:r w:rsidR="005F347B">
        <w:rPr>
          <w:sz w:val="40"/>
          <w:szCs w:val="40"/>
          <w:u w:val="single"/>
        </w:rPr>
        <w:t>s</w:t>
      </w:r>
    </w:p>
    <w:p w14:paraId="734C35C8" w14:textId="5F27D559" w:rsidR="00CF69F0" w:rsidRDefault="00D56AF9" w:rsidP="00AA656D">
      <w:pPr>
        <w:rPr>
          <w:sz w:val="28"/>
          <w:szCs w:val="28"/>
          <w:u w:val="single"/>
        </w:rPr>
      </w:pPr>
      <w:r>
        <w:rPr>
          <w:noProof/>
          <w:sz w:val="28"/>
          <w:szCs w:val="28"/>
          <w:u w:val="single"/>
        </w:rPr>
        <w:drawing>
          <wp:inline distT="0" distB="0" distL="0" distR="0" wp14:anchorId="16309E83" wp14:editId="3EDE5ADB">
            <wp:extent cx="5731510" cy="3936462"/>
            <wp:effectExtent l="0" t="0" r="2540" b="6985"/>
            <wp:docPr id="7145507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936462"/>
                    </a:xfrm>
                    <a:prstGeom prst="rect">
                      <a:avLst/>
                    </a:prstGeom>
                    <a:noFill/>
                  </pic:spPr>
                </pic:pic>
              </a:graphicData>
            </a:graphic>
          </wp:inline>
        </w:drawing>
      </w:r>
    </w:p>
    <w:p w14:paraId="2E430DAC" w14:textId="77777777" w:rsidR="00CF69F0" w:rsidRPr="00CF69F0" w:rsidRDefault="00CF69F0" w:rsidP="00AA656D">
      <w:pPr>
        <w:rPr>
          <w:sz w:val="28"/>
          <w:szCs w:val="28"/>
          <w:u w:val="single"/>
        </w:rPr>
      </w:pPr>
    </w:p>
    <w:p w14:paraId="3BA09D35" w14:textId="77777777" w:rsidR="00D56AF9" w:rsidRDefault="00D56AF9">
      <w:pPr>
        <w:rPr>
          <w:sz w:val="36"/>
          <w:szCs w:val="36"/>
          <w:u w:val="single"/>
        </w:rPr>
      </w:pPr>
    </w:p>
    <w:p w14:paraId="0F3D5479" w14:textId="77777777" w:rsidR="00D56AF9" w:rsidRDefault="00D56AF9">
      <w:pPr>
        <w:rPr>
          <w:sz w:val="36"/>
          <w:szCs w:val="36"/>
          <w:u w:val="single"/>
        </w:rPr>
      </w:pPr>
      <w:r>
        <w:rPr>
          <w:sz w:val="36"/>
          <w:szCs w:val="36"/>
          <w:u w:val="single"/>
        </w:rPr>
        <w:br w:type="page"/>
      </w:r>
    </w:p>
    <w:p w14:paraId="488D4511" w14:textId="35766BFF" w:rsidR="00F45655" w:rsidRDefault="00F45655">
      <w:pPr>
        <w:rPr>
          <w:sz w:val="36"/>
          <w:szCs w:val="36"/>
          <w:u w:val="single"/>
        </w:rPr>
      </w:pPr>
      <w:r>
        <w:rPr>
          <w:sz w:val="36"/>
          <w:szCs w:val="36"/>
          <w:u w:val="single"/>
        </w:rPr>
        <w:lastRenderedPageBreak/>
        <w:t>Table-4</w:t>
      </w:r>
      <w:r w:rsidR="001F11A8">
        <w:rPr>
          <w:sz w:val="36"/>
          <w:szCs w:val="36"/>
          <w:u w:val="single"/>
        </w:rPr>
        <w:t xml:space="preserve"> Loan-Details</w:t>
      </w:r>
    </w:p>
    <w:p w14:paraId="1EB48A21" w14:textId="1B19F76C" w:rsidR="006E0BE6" w:rsidRDefault="00297D2D">
      <w:pPr>
        <w:rPr>
          <w:sz w:val="36"/>
          <w:szCs w:val="36"/>
          <w:u w:val="single"/>
        </w:rPr>
      </w:pPr>
      <w:r>
        <w:rPr>
          <w:noProof/>
          <w:sz w:val="36"/>
          <w:szCs w:val="36"/>
          <w:u w:val="single"/>
        </w:rPr>
        <w:drawing>
          <wp:inline distT="0" distB="0" distL="0" distR="0" wp14:anchorId="4E359F48" wp14:editId="386BA067">
            <wp:extent cx="5731510" cy="4348800"/>
            <wp:effectExtent l="0" t="0" r="2540" b="0"/>
            <wp:docPr id="25244323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348800"/>
                    </a:xfrm>
                    <a:prstGeom prst="rect">
                      <a:avLst/>
                    </a:prstGeom>
                    <a:noFill/>
                  </pic:spPr>
                </pic:pic>
              </a:graphicData>
            </a:graphic>
          </wp:inline>
        </w:drawing>
      </w:r>
      <w:r w:rsidR="006E0BE6">
        <w:rPr>
          <w:sz w:val="36"/>
          <w:szCs w:val="36"/>
          <w:u w:val="single"/>
        </w:rPr>
        <w:br w:type="page"/>
      </w:r>
    </w:p>
    <w:p w14:paraId="2353F671" w14:textId="27B4DD15" w:rsidR="000D538A" w:rsidRPr="000D538A" w:rsidRDefault="007D47AB" w:rsidP="00AA656D">
      <w:pPr>
        <w:rPr>
          <w:sz w:val="36"/>
          <w:szCs w:val="36"/>
          <w:u w:val="single"/>
        </w:rPr>
      </w:pPr>
      <w:r>
        <w:rPr>
          <w:sz w:val="36"/>
          <w:szCs w:val="36"/>
          <w:u w:val="single"/>
        </w:rPr>
        <w:lastRenderedPageBreak/>
        <w:t>Table-5 Transactions</w:t>
      </w:r>
    </w:p>
    <w:p w14:paraId="0100BA17" w14:textId="609230B7" w:rsidR="00AE3AE4" w:rsidRPr="00AE3AE4" w:rsidRDefault="00647D7F" w:rsidP="002A2A93">
      <w:pPr>
        <w:rPr>
          <w:sz w:val="28"/>
          <w:szCs w:val="28"/>
        </w:rPr>
      </w:pPr>
      <w:r>
        <w:rPr>
          <w:noProof/>
          <w:sz w:val="36"/>
          <w:szCs w:val="36"/>
          <w:u w:val="single"/>
        </w:rPr>
        <w:drawing>
          <wp:inline distT="0" distB="0" distL="0" distR="0" wp14:anchorId="6363BE43" wp14:editId="5B568A9B">
            <wp:extent cx="5731510" cy="4348800"/>
            <wp:effectExtent l="0" t="0" r="2540" b="0"/>
            <wp:docPr id="1484094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348800"/>
                    </a:xfrm>
                    <a:prstGeom prst="rect">
                      <a:avLst/>
                    </a:prstGeom>
                    <a:noFill/>
                  </pic:spPr>
                </pic:pic>
              </a:graphicData>
            </a:graphic>
          </wp:inline>
        </w:drawing>
      </w:r>
    </w:p>
    <w:p w14:paraId="355838E2" w14:textId="301DED49" w:rsidR="00297D2D" w:rsidRDefault="00297D2D" w:rsidP="002A2A93">
      <w:pPr>
        <w:rPr>
          <w:sz w:val="40"/>
          <w:szCs w:val="40"/>
        </w:rPr>
      </w:pPr>
    </w:p>
    <w:p w14:paraId="0724C6F7" w14:textId="77777777" w:rsidR="00297D2D" w:rsidRDefault="00297D2D">
      <w:pPr>
        <w:rPr>
          <w:sz w:val="40"/>
          <w:szCs w:val="40"/>
        </w:rPr>
      </w:pPr>
      <w:r>
        <w:rPr>
          <w:sz w:val="40"/>
          <w:szCs w:val="40"/>
        </w:rPr>
        <w:br w:type="page"/>
      </w:r>
    </w:p>
    <w:p w14:paraId="56ABF79F" w14:textId="4B9DCCD2" w:rsidR="009C5982" w:rsidRPr="000B0F11" w:rsidRDefault="000B0F11">
      <w:pPr>
        <w:rPr>
          <w:noProof/>
          <w:sz w:val="40"/>
          <w:szCs w:val="40"/>
          <w:u w:val="single"/>
        </w:rPr>
      </w:pPr>
      <w:r>
        <w:rPr>
          <w:sz w:val="40"/>
          <w:szCs w:val="40"/>
          <w:u w:val="single"/>
        </w:rPr>
        <w:lastRenderedPageBreak/>
        <w:t>Table-6 Loan OTP</w:t>
      </w:r>
    </w:p>
    <w:p w14:paraId="61945D47" w14:textId="77777777" w:rsidR="003816BC" w:rsidRDefault="003816BC">
      <w:pPr>
        <w:rPr>
          <w:noProof/>
          <w:sz w:val="28"/>
          <w:szCs w:val="28"/>
          <w:u w:val="single"/>
        </w:rPr>
      </w:pPr>
    </w:p>
    <w:p w14:paraId="78954431" w14:textId="77777777" w:rsidR="003816BC" w:rsidRDefault="003816BC">
      <w:pPr>
        <w:rPr>
          <w:noProof/>
          <w:sz w:val="28"/>
          <w:szCs w:val="28"/>
          <w:u w:val="single"/>
        </w:rPr>
      </w:pPr>
    </w:p>
    <w:p w14:paraId="1337D07E" w14:textId="77777777" w:rsidR="003816BC" w:rsidRDefault="003816BC">
      <w:pPr>
        <w:rPr>
          <w:noProof/>
          <w:sz w:val="28"/>
          <w:szCs w:val="28"/>
          <w:u w:val="single"/>
        </w:rPr>
      </w:pPr>
    </w:p>
    <w:p w14:paraId="21FE6F31" w14:textId="77777777" w:rsidR="003816BC" w:rsidRDefault="003816BC">
      <w:pPr>
        <w:rPr>
          <w:noProof/>
          <w:sz w:val="28"/>
          <w:szCs w:val="28"/>
          <w:u w:val="single"/>
        </w:rPr>
      </w:pPr>
    </w:p>
    <w:p w14:paraId="08301A3F" w14:textId="1E4773D8" w:rsidR="00297D2D" w:rsidRDefault="009C5982">
      <w:pPr>
        <w:rPr>
          <w:sz w:val="40"/>
          <w:szCs w:val="40"/>
        </w:rPr>
      </w:pPr>
      <w:r>
        <w:rPr>
          <w:noProof/>
          <w:sz w:val="28"/>
          <w:szCs w:val="28"/>
          <w:u w:val="single"/>
        </w:rPr>
        <w:drawing>
          <wp:inline distT="0" distB="0" distL="0" distR="0" wp14:anchorId="3633DA38" wp14:editId="350D2145">
            <wp:extent cx="5731510" cy="3583225"/>
            <wp:effectExtent l="0" t="0" r="2540" b="0"/>
            <wp:docPr id="12504155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83225"/>
                    </a:xfrm>
                    <a:prstGeom prst="rect">
                      <a:avLst/>
                    </a:prstGeom>
                    <a:noFill/>
                  </pic:spPr>
                </pic:pic>
              </a:graphicData>
            </a:graphic>
          </wp:inline>
        </w:drawing>
      </w:r>
      <w:r w:rsidR="00297D2D">
        <w:rPr>
          <w:sz w:val="40"/>
          <w:szCs w:val="40"/>
        </w:rPr>
        <w:br w:type="page"/>
      </w:r>
    </w:p>
    <w:p w14:paraId="74ED8A74" w14:textId="042542AD" w:rsidR="009C5982" w:rsidRDefault="005F347B">
      <w:pPr>
        <w:rPr>
          <w:noProof/>
          <w:sz w:val="40"/>
          <w:szCs w:val="40"/>
          <w:u w:val="single"/>
        </w:rPr>
      </w:pPr>
      <w:r>
        <w:rPr>
          <w:sz w:val="40"/>
          <w:szCs w:val="40"/>
          <w:u w:val="single"/>
        </w:rPr>
        <w:lastRenderedPageBreak/>
        <w:t xml:space="preserve">Table-7 </w:t>
      </w:r>
      <w:r w:rsidR="0061028E">
        <w:rPr>
          <w:sz w:val="40"/>
          <w:szCs w:val="40"/>
          <w:u w:val="single"/>
        </w:rPr>
        <w:t>Address</w:t>
      </w:r>
    </w:p>
    <w:p w14:paraId="2408047D" w14:textId="77777777" w:rsidR="0061028E" w:rsidRDefault="0061028E">
      <w:pPr>
        <w:rPr>
          <w:noProof/>
          <w:sz w:val="40"/>
          <w:szCs w:val="40"/>
          <w:u w:val="single"/>
        </w:rPr>
      </w:pPr>
    </w:p>
    <w:p w14:paraId="369C9FA6" w14:textId="600E6A11" w:rsidR="0061028E" w:rsidRDefault="0061028E">
      <w:pPr>
        <w:rPr>
          <w:sz w:val="40"/>
          <w:szCs w:val="40"/>
          <w:u w:val="single"/>
        </w:rPr>
      </w:pPr>
      <w:r>
        <w:rPr>
          <w:noProof/>
          <w:sz w:val="40"/>
          <w:szCs w:val="40"/>
          <w:u w:val="single"/>
        </w:rPr>
        <w:drawing>
          <wp:inline distT="0" distB="0" distL="0" distR="0" wp14:anchorId="71F756EE" wp14:editId="62A101FB">
            <wp:extent cx="5731164" cy="5337545"/>
            <wp:effectExtent l="0" t="0" r="3175" b="0"/>
            <wp:docPr id="2067899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0380" cy="5392694"/>
                    </a:xfrm>
                    <a:prstGeom prst="rect">
                      <a:avLst/>
                    </a:prstGeom>
                    <a:noFill/>
                  </pic:spPr>
                </pic:pic>
              </a:graphicData>
            </a:graphic>
          </wp:inline>
        </w:drawing>
      </w:r>
    </w:p>
    <w:p w14:paraId="1EB150E4" w14:textId="77777777" w:rsidR="00AB213B" w:rsidRDefault="00AB213B">
      <w:pPr>
        <w:rPr>
          <w:sz w:val="40"/>
          <w:szCs w:val="40"/>
          <w:u w:val="single"/>
        </w:rPr>
      </w:pPr>
    </w:p>
    <w:p w14:paraId="493549BA" w14:textId="77777777" w:rsidR="00AB213B" w:rsidRPr="005F347B" w:rsidRDefault="00AB213B">
      <w:pPr>
        <w:rPr>
          <w:sz w:val="40"/>
          <w:szCs w:val="40"/>
          <w:u w:val="single"/>
        </w:rPr>
      </w:pPr>
    </w:p>
    <w:p w14:paraId="2C373095" w14:textId="39ECB489" w:rsidR="005F347B" w:rsidRDefault="005F347B" w:rsidP="002A2A93">
      <w:pPr>
        <w:rPr>
          <w:sz w:val="40"/>
          <w:szCs w:val="40"/>
        </w:rPr>
      </w:pPr>
    </w:p>
    <w:p w14:paraId="48D6B6EC" w14:textId="77777777" w:rsidR="005F347B" w:rsidRDefault="005F347B">
      <w:pPr>
        <w:rPr>
          <w:sz w:val="40"/>
          <w:szCs w:val="40"/>
        </w:rPr>
      </w:pPr>
      <w:r>
        <w:rPr>
          <w:sz w:val="40"/>
          <w:szCs w:val="40"/>
        </w:rPr>
        <w:br w:type="page"/>
      </w:r>
    </w:p>
    <w:p w14:paraId="7EE53344" w14:textId="7EBE0239" w:rsidR="005F347B" w:rsidRDefault="00291A38" w:rsidP="002A2A93">
      <w:pPr>
        <w:rPr>
          <w:sz w:val="40"/>
          <w:szCs w:val="40"/>
          <w:u w:val="single"/>
        </w:rPr>
      </w:pPr>
      <w:r>
        <w:rPr>
          <w:sz w:val="40"/>
          <w:szCs w:val="40"/>
          <w:u w:val="single"/>
        </w:rPr>
        <w:lastRenderedPageBreak/>
        <w:t>Table -8</w:t>
      </w:r>
      <w:r w:rsidR="008E5E05">
        <w:rPr>
          <w:sz w:val="40"/>
          <w:szCs w:val="40"/>
          <w:u w:val="single"/>
        </w:rPr>
        <w:t xml:space="preserve"> Transaction</w:t>
      </w:r>
      <w:r w:rsidR="00325635">
        <w:rPr>
          <w:sz w:val="40"/>
          <w:szCs w:val="40"/>
          <w:u w:val="single"/>
        </w:rPr>
        <w:t>-History</w:t>
      </w:r>
    </w:p>
    <w:p w14:paraId="41A16B45" w14:textId="77777777" w:rsidR="003F55C1" w:rsidRDefault="003F55C1" w:rsidP="002A2A93">
      <w:pPr>
        <w:rPr>
          <w:noProof/>
          <w:sz w:val="40"/>
          <w:szCs w:val="40"/>
          <w:u w:val="single"/>
        </w:rPr>
      </w:pPr>
    </w:p>
    <w:p w14:paraId="2FC734B0" w14:textId="04FB8EC9" w:rsidR="00291A38" w:rsidRPr="00291A38" w:rsidRDefault="003F55C1" w:rsidP="002A2A93">
      <w:pPr>
        <w:rPr>
          <w:sz w:val="40"/>
          <w:szCs w:val="40"/>
          <w:u w:val="single"/>
        </w:rPr>
      </w:pPr>
      <w:r>
        <w:rPr>
          <w:noProof/>
          <w:sz w:val="40"/>
          <w:szCs w:val="40"/>
          <w:u w:val="single"/>
        </w:rPr>
        <w:drawing>
          <wp:inline distT="0" distB="0" distL="0" distR="0" wp14:anchorId="6E67821C" wp14:editId="46AC1595">
            <wp:extent cx="5731164" cy="5592726"/>
            <wp:effectExtent l="0" t="0" r="3175" b="8255"/>
            <wp:docPr id="6212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4552" cy="5605790"/>
                    </a:xfrm>
                    <a:prstGeom prst="rect">
                      <a:avLst/>
                    </a:prstGeom>
                    <a:noFill/>
                  </pic:spPr>
                </pic:pic>
              </a:graphicData>
            </a:graphic>
          </wp:inline>
        </w:drawing>
      </w:r>
    </w:p>
    <w:p w14:paraId="0F8B629C" w14:textId="77777777" w:rsidR="005F347B" w:rsidRDefault="005F347B">
      <w:pPr>
        <w:rPr>
          <w:sz w:val="40"/>
          <w:szCs w:val="40"/>
        </w:rPr>
      </w:pPr>
      <w:r>
        <w:rPr>
          <w:sz w:val="40"/>
          <w:szCs w:val="40"/>
        </w:rPr>
        <w:br w:type="page"/>
      </w:r>
    </w:p>
    <w:p w14:paraId="23D4CDCA" w14:textId="77777777" w:rsidR="009D7DE0" w:rsidRDefault="009D7DE0" w:rsidP="002A2A93">
      <w:pPr>
        <w:rPr>
          <w:sz w:val="40"/>
          <w:szCs w:val="40"/>
        </w:rPr>
      </w:pPr>
    </w:p>
    <w:p w14:paraId="2C641305" w14:textId="6BA8A211" w:rsidR="009D7DE0" w:rsidRDefault="009D7DE0">
      <w:pPr>
        <w:rPr>
          <w:sz w:val="40"/>
          <w:szCs w:val="40"/>
        </w:rPr>
      </w:pPr>
    </w:p>
    <w:p w14:paraId="5BE55008" w14:textId="77777777" w:rsidR="009D7DE0" w:rsidRPr="000467B7" w:rsidRDefault="009D7DE0" w:rsidP="009D7DE0">
      <w:pPr>
        <w:spacing w:line="360" w:lineRule="auto"/>
        <w:rPr>
          <w:sz w:val="28"/>
          <w:szCs w:val="28"/>
        </w:rPr>
      </w:pPr>
      <w:r w:rsidRPr="000467B7">
        <w:rPr>
          <w:b/>
          <w:bCs/>
          <w:sz w:val="28"/>
          <w:szCs w:val="28"/>
        </w:rPr>
        <w:t>4. CODING STANDARDS IMPLEMENTED</w:t>
      </w:r>
    </w:p>
    <w:p w14:paraId="073C2B6F" w14:textId="6805F56D" w:rsidR="009D7DE0" w:rsidRDefault="009D7DE0" w:rsidP="009D7DE0">
      <w:pPr>
        <w:spacing w:line="360" w:lineRule="auto"/>
        <w:jc w:val="both"/>
        <w:rPr>
          <w:b/>
          <w:bCs/>
          <w:sz w:val="20"/>
        </w:rPr>
      </w:pPr>
      <w:r>
        <w:rPr>
          <w:noProof/>
          <w:sz w:val="24"/>
          <w:lang w:eastAsia="en-IN"/>
        </w:rPr>
        <mc:AlternateContent>
          <mc:Choice Requires="wps">
            <w:drawing>
              <wp:anchor distT="4294967295" distB="4294967295" distL="114300" distR="114300" simplePos="0" relativeHeight="251658240" behindDoc="0" locked="0" layoutInCell="1" allowOverlap="1" wp14:anchorId="163A769E" wp14:editId="773C86A2">
                <wp:simplePos x="0" y="0"/>
                <wp:positionH relativeFrom="column">
                  <wp:posOffset>0</wp:posOffset>
                </wp:positionH>
                <wp:positionV relativeFrom="paragraph">
                  <wp:posOffset>31749</wp:posOffset>
                </wp:positionV>
                <wp:extent cx="5257800" cy="0"/>
                <wp:effectExtent l="38100" t="38100" r="57150" b="57150"/>
                <wp:wrapNone/>
                <wp:docPr id="23"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441598" id="Straight Connector 60"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5pt" to="41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" strokeweight="1.59mm">
                <v:stroke joinstyle="miter" endcap="square"/>
              </v:line>
            </w:pict>
          </mc:Fallback>
        </mc:AlternateContent>
      </w:r>
    </w:p>
    <w:p w14:paraId="2A5B03B6" w14:textId="77777777" w:rsidR="009D7DE0" w:rsidRPr="00D855A4" w:rsidRDefault="009D7DE0" w:rsidP="009D7DE0">
      <w:pPr>
        <w:pStyle w:val="Heading3"/>
        <w:spacing w:line="360" w:lineRule="auto"/>
        <w:rPr>
          <w:color w:val="000000"/>
          <w:szCs w:val="20"/>
        </w:rPr>
      </w:pPr>
      <w:r w:rsidRPr="00D855A4">
        <w:rPr>
          <w:color w:val="000000"/>
        </w:rPr>
        <w:t>Naming and Capitalization</w:t>
      </w:r>
    </w:p>
    <w:p w14:paraId="00AA346A" w14:textId="77777777" w:rsidR="009D7DE0" w:rsidRDefault="009D7DE0" w:rsidP="009D7DE0">
      <w:pPr>
        <w:pStyle w:val="NormalWeb"/>
        <w:spacing w:before="0" w:after="0" w:line="360" w:lineRule="auto"/>
        <w:ind w:firstLine="720"/>
        <w:rPr>
          <w:rFonts w:ascii="Times New Roman" w:hAnsi="Times New Roman" w:cs="Times New Roman"/>
          <w:color w:val="000000"/>
          <w:sz w:val="22"/>
          <w:szCs w:val="20"/>
        </w:rPr>
      </w:pPr>
      <w:r>
        <w:rPr>
          <w:rFonts w:ascii="Times New Roman" w:hAnsi="Times New Roman" w:cs="Times New Roman"/>
          <w:color w:val="000000"/>
          <w:sz w:val="22"/>
          <w:szCs w:val="2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4867"/>
      </w:tblGrid>
      <w:tr w:rsidR="009D7DE0" w14:paraId="0C765D39" w14:textId="77777777" w:rsidTr="00AD0FFA">
        <w:trPr>
          <w:trHeight w:val="350"/>
        </w:trPr>
        <w:tc>
          <w:tcPr>
            <w:tcW w:w="1561" w:type="dxa"/>
            <w:tcBorders>
              <w:top w:val="double" w:sz="1" w:space="0" w:color="808080"/>
              <w:left w:val="double" w:sz="1" w:space="0" w:color="808080"/>
              <w:bottom w:val="double" w:sz="1" w:space="0" w:color="808080"/>
            </w:tcBorders>
            <w:vAlign w:val="center"/>
          </w:tcPr>
          <w:p w14:paraId="1CA96B13" w14:textId="77777777" w:rsidR="009D7DE0" w:rsidRDefault="009D7DE0" w:rsidP="00AD0FFA">
            <w:pPr>
              <w:spacing w:line="360" w:lineRule="auto"/>
              <w:jc w:val="center"/>
              <w:rPr>
                <w:rStyle w:val="Strong"/>
                <w:color w:val="000000"/>
                <w:szCs w:val="15"/>
              </w:rPr>
            </w:pPr>
            <w:r>
              <w:rPr>
                <w:rStyle w:val="Strong"/>
                <w:color w:val="000000"/>
                <w:szCs w:val="15"/>
              </w:rPr>
              <w:t>Identifier</w:t>
            </w:r>
          </w:p>
        </w:tc>
        <w:tc>
          <w:tcPr>
            <w:tcW w:w="1416" w:type="dxa"/>
            <w:tcBorders>
              <w:top w:val="double" w:sz="1" w:space="0" w:color="808080"/>
              <w:left w:val="double" w:sz="1" w:space="0" w:color="808080"/>
              <w:bottom w:val="double" w:sz="1" w:space="0" w:color="808080"/>
            </w:tcBorders>
            <w:vAlign w:val="center"/>
          </w:tcPr>
          <w:p w14:paraId="2A7D83F5" w14:textId="77777777" w:rsidR="009D7DE0" w:rsidRDefault="009D7DE0" w:rsidP="00AD0FFA">
            <w:pPr>
              <w:spacing w:line="360" w:lineRule="auto"/>
              <w:jc w:val="center"/>
              <w:rPr>
                <w:rStyle w:val="Strong"/>
                <w:color w:val="000000"/>
                <w:szCs w:val="15"/>
              </w:rPr>
            </w:pPr>
            <w:r>
              <w:rPr>
                <w:rStyle w:val="Strong"/>
                <w:color w:val="000000"/>
                <w:szCs w:val="15"/>
              </w:rPr>
              <w:t>Case</w:t>
            </w:r>
          </w:p>
        </w:tc>
        <w:tc>
          <w:tcPr>
            <w:tcW w:w="1769" w:type="dxa"/>
            <w:tcBorders>
              <w:top w:val="double" w:sz="1" w:space="0" w:color="808080"/>
              <w:left w:val="double" w:sz="1" w:space="0" w:color="808080"/>
              <w:bottom w:val="double" w:sz="1" w:space="0" w:color="808080"/>
            </w:tcBorders>
            <w:vAlign w:val="center"/>
          </w:tcPr>
          <w:p w14:paraId="2C3C1AFF" w14:textId="77777777" w:rsidR="009D7DE0" w:rsidRDefault="009D7DE0" w:rsidP="00AD0FFA">
            <w:pPr>
              <w:spacing w:line="360" w:lineRule="auto"/>
              <w:jc w:val="center"/>
              <w:rPr>
                <w:rStyle w:val="Strong"/>
                <w:color w:val="000000"/>
                <w:szCs w:val="15"/>
              </w:rPr>
            </w:pPr>
            <w:r>
              <w:rPr>
                <w:rStyle w:val="Strong"/>
                <w:color w:val="000000"/>
                <w:szCs w:val="15"/>
              </w:rPr>
              <w:t>Examples</w:t>
            </w:r>
          </w:p>
        </w:tc>
        <w:tc>
          <w:tcPr>
            <w:tcW w:w="4867" w:type="dxa"/>
            <w:tcBorders>
              <w:top w:val="double" w:sz="1" w:space="0" w:color="808080"/>
              <w:left w:val="double" w:sz="1" w:space="0" w:color="808080"/>
              <w:bottom w:val="double" w:sz="1" w:space="0" w:color="808080"/>
              <w:right w:val="double" w:sz="1" w:space="0" w:color="808080"/>
            </w:tcBorders>
            <w:vAlign w:val="center"/>
          </w:tcPr>
          <w:p w14:paraId="18E46153" w14:textId="77777777" w:rsidR="009D7DE0" w:rsidRDefault="009D7DE0" w:rsidP="00AD0FFA">
            <w:pPr>
              <w:spacing w:line="360" w:lineRule="auto"/>
              <w:jc w:val="center"/>
            </w:pPr>
            <w:r>
              <w:rPr>
                <w:rStyle w:val="Strong"/>
                <w:color w:val="000000"/>
                <w:szCs w:val="15"/>
              </w:rPr>
              <w:t>Additional Notes</w:t>
            </w:r>
          </w:p>
        </w:tc>
      </w:tr>
      <w:tr w:rsidR="009D7DE0" w14:paraId="062AC1C7" w14:textId="77777777" w:rsidTr="00AD0FFA">
        <w:trPr>
          <w:trHeight w:val="1098"/>
        </w:trPr>
        <w:tc>
          <w:tcPr>
            <w:tcW w:w="1561" w:type="dxa"/>
            <w:tcBorders>
              <w:top w:val="double" w:sz="1" w:space="0" w:color="808080"/>
              <w:left w:val="double" w:sz="1" w:space="0" w:color="808080"/>
              <w:bottom w:val="double" w:sz="1" w:space="0" w:color="808080"/>
            </w:tcBorders>
            <w:vAlign w:val="center"/>
          </w:tcPr>
          <w:p w14:paraId="33E3080C" w14:textId="77777777" w:rsidR="009D7DE0" w:rsidRDefault="009D7DE0" w:rsidP="00AD0FFA">
            <w:pPr>
              <w:spacing w:line="360" w:lineRule="auto"/>
              <w:rPr>
                <w:color w:val="000000"/>
                <w:szCs w:val="15"/>
              </w:rPr>
            </w:pPr>
            <w:r>
              <w:rPr>
                <w:color w:val="000000"/>
                <w:szCs w:val="15"/>
              </w:rPr>
              <w:t>Class</w:t>
            </w:r>
          </w:p>
        </w:tc>
        <w:tc>
          <w:tcPr>
            <w:tcW w:w="1416" w:type="dxa"/>
            <w:tcBorders>
              <w:top w:val="double" w:sz="1" w:space="0" w:color="808080"/>
              <w:left w:val="double" w:sz="1" w:space="0" w:color="808080"/>
              <w:bottom w:val="double" w:sz="1" w:space="0" w:color="808080"/>
            </w:tcBorders>
            <w:vAlign w:val="center"/>
          </w:tcPr>
          <w:p w14:paraId="27B87643" w14:textId="77777777" w:rsidR="009D7DE0" w:rsidRDefault="009D7DE0" w:rsidP="00AD0FFA">
            <w:pPr>
              <w:spacing w:line="360" w:lineRule="auto"/>
              <w:rPr>
                <w:color w:val="000000"/>
                <w:szCs w:val="15"/>
              </w:rPr>
            </w:pPr>
            <w:r>
              <w:rPr>
                <w:color w:val="000000"/>
                <w:szCs w:val="15"/>
              </w:rPr>
              <w:t>Pascal</w:t>
            </w:r>
          </w:p>
        </w:tc>
        <w:tc>
          <w:tcPr>
            <w:tcW w:w="1769" w:type="dxa"/>
            <w:tcBorders>
              <w:top w:val="double" w:sz="1" w:space="0" w:color="808080"/>
              <w:left w:val="double" w:sz="1" w:space="0" w:color="808080"/>
              <w:bottom w:val="double" w:sz="1" w:space="0" w:color="808080"/>
            </w:tcBorders>
            <w:vAlign w:val="center"/>
          </w:tcPr>
          <w:p w14:paraId="6A9DA584" w14:textId="77777777" w:rsidR="009D7DE0" w:rsidRDefault="009D7DE0" w:rsidP="00AD0FFA">
            <w:pPr>
              <w:spacing w:line="360" w:lineRule="auto"/>
              <w:rPr>
                <w:color w:val="000000"/>
                <w:szCs w:val="15"/>
              </w:rPr>
            </w:pPr>
            <w:r>
              <w:rPr>
                <w:color w:val="000000"/>
                <w:szCs w:val="15"/>
              </w:rPr>
              <w:t xml:space="preserve">Person, </w:t>
            </w:r>
            <w:proofErr w:type="spellStart"/>
            <w:r>
              <w:rPr>
                <w:color w:val="000000"/>
                <w:szCs w:val="15"/>
              </w:rPr>
              <w:t>BankVault</w:t>
            </w:r>
            <w:proofErr w:type="spellEnd"/>
            <w:r>
              <w:rPr>
                <w:color w:val="000000"/>
                <w:szCs w:val="15"/>
              </w:rPr>
              <w:t xml:space="preserve">, </w:t>
            </w:r>
            <w:proofErr w:type="spellStart"/>
            <w:r>
              <w:rPr>
                <w:color w:val="000000"/>
                <w:szCs w:val="15"/>
              </w:rPr>
              <w:t>SMSMessage</w:t>
            </w:r>
            <w:proofErr w:type="spellEnd"/>
            <w:r>
              <w:rPr>
                <w:color w:val="000000"/>
                <w:szCs w:val="15"/>
              </w:rPr>
              <w:t>, Dept</w:t>
            </w:r>
          </w:p>
        </w:tc>
        <w:tc>
          <w:tcPr>
            <w:tcW w:w="4867" w:type="dxa"/>
            <w:tcBorders>
              <w:top w:val="double" w:sz="1" w:space="0" w:color="808080"/>
              <w:left w:val="double" w:sz="1" w:space="0" w:color="808080"/>
              <w:bottom w:val="double" w:sz="1" w:space="0" w:color="808080"/>
              <w:right w:val="double" w:sz="1" w:space="0" w:color="808080"/>
            </w:tcBorders>
            <w:vAlign w:val="center"/>
          </w:tcPr>
          <w:p w14:paraId="3CE3B1DA" w14:textId="77777777" w:rsidR="009D7DE0" w:rsidRDefault="009D7DE0" w:rsidP="00AD0FFA">
            <w:pPr>
              <w:spacing w:line="360" w:lineRule="auto"/>
            </w:pPr>
            <w:r>
              <w:rPr>
                <w:color w:val="000000"/>
                <w:szCs w:val="15"/>
              </w:rPr>
              <w:t xml:space="preserve">Class names should be based on "objects" or "real things" and should generally be </w:t>
            </w:r>
            <w:r>
              <w:rPr>
                <w:rStyle w:val="Strong"/>
                <w:color w:val="000000"/>
                <w:szCs w:val="15"/>
              </w:rPr>
              <w:t>nouns</w:t>
            </w:r>
            <w:r>
              <w:rPr>
                <w:color w:val="000000"/>
                <w:szCs w:val="15"/>
              </w:rPr>
              <w:t xml:space="preserve">. </w:t>
            </w:r>
          </w:p>
        </w:tc>
      </w:tr>
      <w:tr w:rsidR="009D7DE0" w14:paraId="31AE4CA4" w14:textId="77777777" w:rsidTr="00AD0FFA">
        <w:trPr>
          <w:trHeight w:val="733"/>
        </w:trPr>
        <w:tc>
          <w:tcPr>
            <w:tcW w:w="1561" w:type="dxa"/>
            <w:tcBorders>
              <w:top w:val="double" w:sz="1" w:space="0" w:color="808080"/>
              <w:left w:val="double" w:sz="1" w:space="0" w:color="808080"/>
              <w:bottom w:val="double" w:sz="1" w:space="0" w:color="808080"/>
            </w:tcBorders>
            <w:vAlign w:val="center"/>
          </w:tcPr>
          <w:p w14:paraId="3158B102" w14:textId="77777777" w:rsidR="009D7DE0" w:rsidRDefault="009D7DE0" w:rsidP="00AD0FFA">
            <w:pPr>
              <w:spacing w:line="360" w:lineRule="auto"/>
              <w:rPr>
                <w:color w:val="000000"/>
                <w:szCs w:val="15"/>
              </w:rPr>
            </w:pPr>
            <w:r>
              <w:rPr>
                <w:color w:val="000000"/>
                <w:szCs w:val="15"/>
              </w:rPr>
              <w:t>Method</w:t>
            </w:r>
          </w:p>
        </w:tc>
        <w:tc>
          <w:tcPr>
            <w:tcW w:w="1416" w:type="dxa"/>
            <w:tcBorders>
              <w:top w:val="double" w:sz="1" w:space="0" w:color="808080"/>
              <w:left w:val="double" w:sz="1" w:space="0" w:color="808080"/>
              <w:bottom w:val="double" w:sz="1" w:space="0" w:color="808080"/>
            </w:tcBorders>
            <w:vAlign w:val="center"/>
          </w:tcPr>
          <w:p w14:paraId="328B58AB" w14:textId="77777777" w:rsidR="009D7DE0" w:rsidRDefault="009D7DE0" w:rsidP="00AD0FFA">
            <w:pPr>
              <w:spacing w:line="360" w:lineRule="auto"/>
              <w:rPr>
                <w:color w:val="000000"/>
                <w:szCs w:val="15"/>
              </w:rPr>
            </w:pPr>
            <w:r>
              <w:rPr>
                <w:color w:val="000000"/>
                <w:szCs w:val="15"/>
              </w:rPr>
              <w:t>Camel</w:t>
            </w:r>
          </w:p>
        </w:tc>
        <w:tc>
          <w:tcPr>
            <w:tcW w:w="1769" w:type="dxa"/>
            <w:tcBorders>
              <w:top w:val="double" w:sz="1" w:space="0" w:color="808080"/>
              <w:left w:val="double" w:sz="1" w:space="0" w:color="808080"/>
              <w:bottom w:val="double" w:sz="1" w:space="0" w:color="808080"/>
            </w:tcBorders>
            <w:vAlign w:val="center"/>
          </w:tcPr>
          <w:p w14:paraId="26D561C7" w14:textId="77777777" w:rsidR="009D7DE0" w:rsidRDefault="009D7DE0" w:rsidP="00AD0FFA">
            <w:pPr>
              <w:spacing w:line="360" w:lineRule="auto"/>
              <w:rPr>
                <w:color w:val="000000"/>
                <w:szCs w:val="15"/>
              </w:rPr>
            </w:pPr>
            <w:proofErr w:type="spellStart"/>
            <w:r>
              <w:rPr>
                <w:color w:val="000000"/>
                <w:szCs w:val="15"/>
              </w:rPr>
              <w:t>getDetails</w:t>
            </w:r>
            <w:proofErr w:type="spellEnd"/>
            <w:r>
              <w:rPr>
                <w:color w:val="000000"/>
                <w:szCs w:val="15"/>
              </w:rPr>
              <w:t xml:space="preserve">, </w:t>
            </w:r>
            <w:proofErr w:type="spellStart"/>
            <w:r>
              <w:rPr>
                <w:color w:val="000000"/>
                <w:szCs w:val="15"/>
              </w:rPr>
              <w:t>updateStore</w:t>
            </w:r>
            <w:proofErr w:type="spellEnd"/>
          </w:p>
        </w:tc>
        <w:tc>
          <w:tcPr>
            <w:tcW w:w="4867" w:type="dxa"/>
            <w:tcBorders>
              <w:top w:val="double" w:sz="1" w:space="0" w:color="808080"/>
              <w:left w:val="double" w:sz="1" w:space="0" w:color="808080"/>
              <w:bottom w:val="double" w:sz="1" w:space="0" w:color="808080"/>
              <w:right w:val="double" w:sz="1" w:space="0" w:color="808080"/>
            </w:tcBorders>
            <w:vAlign w:val="center"/>
          </w:tcPr>
          <w:p w14:paraId="6314D7F9" w14:textId="77777777" w:rsidR="009D7DE0" w:rsidRDefault="009D7DE0" w:rsidP="00AD0FFA">
            <w:pPr>
              <w:spacing w:line="360" w:lineRule="auto"/>
            </w:pPr>
            <w:r>
              <w:rPr>
                <w:color w:val="000000"/>
                <w:szCs w:val="15"/>
              </w:rPr>
              <w:t xml:space="preserve">Methods should use </w:t>
            </w:r>
            <w:r>
              <w:rPr>
                <w:rStyle w:val="Strong"/>
                <w:color w:val="000000"/>
                <w:szCs w:val="15"/>
              </w:rPr>
              <w:t>verbs</w:t>
            </w:r>
            <w:r>
              <w:rPr>
                <w:color w:val="000000"/>
                <w:szCs w:val="15"/>
              </w:rPr>
              <w:t xml:space="preserve"> or verb phrases.</w:t>
            </w:r>
          </w:p>
        </w:tc>
      </w:tr>
      <w:tr w:rsidR="009D7DE0" w14:paraId="73638931" w14:textId="77777777" w:rsidTr="00AD0FFA">
        <w:trPr>
          <w:trHeight w:val="1481"/>
        </w:trPr>
        <w:tc>
          <w:tcPr>
            <w:tcW w:w="1561" w:type="dxa"/>
            <w:tcBorders>
              <w:top w:val="double" w:sz="1" w:space="0" w:color="808080"/>
              <w:left w:val="double" w:sz="1" w:space="0" w:color="808080"/>
              <w:bottom w:val="double" w:sz="1" w:space="0" w:color="808080"/>
            </w:tcBorders>
            <w:vAlign w:val="center"/>
          </w:tcPr>
          <w:p w14:paraId="06BEF99C" w14:textId="77777777" w:rsidR="009D7DE0" w:rsidRDefault="009D7DE0" w:rsidP="00AD0FFA">
            <w:pPr>
              <w:spacing w:line="360" w:lineRule="auto"/>
              <w:rPr>
                <w:color w:val="000000"/>
                <w:szCs w:val="15"/>
              </w:rPr>
            </w:pPr>
            <w:r>
              <w:rPr>
                <w:color w:val="000000"/>
                <w:szCs w:val="15"/>
              </w:rPr>
              <w:t>Parameter</w:t>
            </w:r>
          </w:p>
        </w:tc>
        <w:tc>
          <w:tcPr>
            <w:tcW w:w="1416" w:type="dxa"/>
            <w:tcBorders>
              <w:top w:val="double" w:sz="1" w:space="0" w:color="808080"/>
              <w:left w:val="double" w:sz="1" w:space="0" w:color="808080"/>
              <w:bottom w:val="double" w:sz="1" w:space="0" w:color="808080"/>
            </w:tcBorders>
            <w:vAlign w:val="center"/>
          </w:tcPr>
          <w:p w14:paraId="677A9AD4" w14:textId="77777777" w:rsidR="009D7DE0" w:rsidRDefault="009D7DE0" w:rsidP="00AD0FFA">
            <w:pPr>
              <w:spacing w:line="360" w:lineRule="auto"/>
              <w:rPr>
                <w:color w:val="000000"/>
                <w:szCs w:val="15"/>
              </w:rPr>
            </w:pPr>
            <w:proofErr w:type="spellStart"/>
            <w:r w:rsidRPr="00EF632C">
              <w:rPr>
                <w:b/>
                <w:bCs/>
                <w:color w:val="000000"/>
                <w:szCs w:val="15"/>
              </w:rPr>
              <w:t>snake_case</w:t>
            </w:r>
            <w:proofErr w:type="spellEnd"/>
          </w:p>
        </w:tc>
        <w:tc>
          <w:tcPr>
            <w:tcW w:w="1769" w:type="dxa"/>
            <w:tcBorders>
              <w:top w:val="double" w:sz="1" w:space="0" w:color="808080"/>
              <w:left w:val="double" w:sz="1" w:space="0" w:color="808080"/>
              <w:bottom w:val="double" w:sz="1" w:space="0" w:color="808080"/>
            </w:tcBorders>
            <w:vAlign w:val="center"/>
          </w:tcPr>
          <w:p w14:paraId="6592A9F4" w14:textId="77777777" w:rsidR="009D7DE0" w:rsidRDefault="009D7DE0" w:rsidP="00AD0FFA">
            <w:pPr>
              <w:spacing w:line="360" w:lineRule="auto"/>
              <w:rPr>
                <w:color w:val="000000"/>
                <w:szCs w:val="15"/>
              </w:rPr>
            </w:pPr>
            <w:proofErr w:type="spellStart"/>
            <w:r>
              <w:rPr>
                <w:color w:val="000000"/>
                <w:szCs w:val="15"/>
              </w:rPr>
              <w:t>aadhar_number</w:t>
            </w:r>
            <w:proofErr w:type="spellEnd"/>
            <w:r>
              <w:rPr>
                <w:color w:val="000000"/>
                <w:szCs w:val="15"/>
              </w:rPr>
              <w:t xml:space="preserve">, </w:t>
            </w:r>
            <w:proofErr w:type="spellStart"/>
            <w:r>
              <w:rPr>
                <w:color w:val="000000"/>
                <w:szCs w:val="15"/>
              </w:rPr>
              <w:t>pan_no</w:t>
            </w:r>
            <w:proofErr w:type="spellEnd"/>
          </w:p>
        </w:tc>
        <w:tc>
          <w:tcPr>
            <w:tcW w:w="4867" w:type="dxa"/>
            <w:tcBorders>
              <w:top w:val="double" w:sz="1" w:space="0" w:color="808080"/>
              <w:left w:val="double" w:sz="1" w:space="0" w:color="808080"/>
              <w:bottom w:val="double" w:sz="1" w:space="0" w:color="808080"/>
              <w:right w:val="double" w:sz="1" w:space="0" w:color="808080"/>
            </w:tcBorders>
            <w:vAlign w:val="center"/>
          </w:tcPr>
          <w:p w14:paraId="468EE7E8" w14:textId="77777777" w:rsidR="009D7DE0" w:rsidRDefault="009D7DE0" w:rsidP="00AD0FFA">
            <w:pPr>
              <w:spacing w:line="360" w:lineRule="auto"/>
            </w:pPr>
            <w:r>
              <w:rPr>
                <w:color w:val="000000"/>
                <w:szCs w:val="15"/>
              </w:rPr>
              <w:t> </w:t>
            </w:r>
            <w:r>
              <w:t>Use descriptive parameter names. Parameter names should be descriptive enough that the name of the parameter and its type can be used to determine its meaning in most scenarios.</w:t>
            </w:r>
          </w:p>
        </w:tc>
      </w:tr>
      <w:tr w:rsidR="009D7DE0" w14:paraId="26F93DD1" w14:textId="77777777" w:rsidTr="00AD0FFA">
        <w:trPr>
          <w:trHeight w:val="716"/>
        </w:trPr>
        <w:tc>
          <w:tcPr>
            <w:tcW w:w="1561" w:type="dxa"/>
            <w:tcBorders>
              <w:top w:val="double" w:sz="1" w:space="0" w:color="808080"/>
              <w:left w:val="double" w:sz="1" w:space="0" w:color="808080"/>
              <w:bottom w:val="double" w:sz="1" w:space="0" w:color="808080"/>
            </w:tcBorders>
            <w:vAlign w:val="center"/>
          </w:tcPr>
          <w:p w14:paraId="4C931BCE" w14:textId="77777777" w:rsidR="009D7DE0" w:rsidRDefault="009D7DE0" w:rsidP="00AD0FFA">
            <w:pPr>
              <w:spacing w:line="360" w:lineRule="auto"/>
              <w:rPr>
                <w:color w:val="000000"/>
                <w:szCs w:val="15"/>
              </w:rPr>
            </w:pPr>
            <w:r>
              <w:rPr>
                <w:color w:val="000000"/>
                <w:szCs w:val="15"/>
              </w:rPr>
              <w:t>Interface</w:t>
            </w:r>
          </w:p>
        </w:tc>
        <w:tc>
          <w:tcPr>
            <w:tcW w:w="1416" w:type="dxa"/>
            <w:tcBorders>
              <w:top w:val="double" w:sz="1" w:space="0" w:color="808080"/>
              <w:left w:val="double" w:sz="1" w:space="0" w:color="808080"/>
              <w:bottom w:val="double" w:sz="1" w:space="0" w:color="808080"/>
            </w:tcBorders>
            <w:vAlign w:val="center"/>
          </w:tcPr>
          <w:p w14:paraId="429E832E" w14:textId="77777777" w:rsidR="009D7DE0" w:rsidRDefault="009D7DE0" w:rsidP="00AD0FFA">
            <w:pPr>
              <w:spacing w:line="360" w:lineRule="auto"/>
              <w:rPr>
                <w:color w:val="000000"/>
                <w:szCs w:val="15"/>
              </w:rPr>
            </w:pPr>
            <w:r>
              <w:rPr>
                <w:color w:val="000000"/>
                <w:szCs w:val="15"/>
              </w:rPr>
              <w:t>Pascal</w:t>
            </w:r>
          </w:p>
        </w:tc>
        <w:tc>
          <w:tcPr>
            <w:tcW w:w="1769" w:type="dxa"/>
            <w:tcBorders>
              <w:top w:val="double" w:sz="1" w:space="0" w:color="808080"/>
              <w:left w:val="double" w:sz="1" w:space="0" w:color="808080"/>
              <w:bottom w:val="double" w:sz="1" w:space="0" w:color="808080"/>
            </w:tcBorders>
            <w:vAlign w:val="center"/>
          </w:tcPr>
          <w:p w14:paraId="561B5147" w14:textId="77777777" w:rsidR="009D7DE0" w:rsidRDefault="009D7DE0" w:rsidP="00AD0FFA">
            <w:pPr>
              <w:spacing w:line="360" w:lineRule="auto"/>
              <w:rPr>
                <w:color w:val="000000"/>
                <w:szCs w:val="15"/>
              </w:rPr>
            </w:pPr>
            <w:r>
              <w:rPr>
                <w:color w:val="000000"/>
                <w:szCs w:val="15"/>
              </w:rPr>
              <w:t>Disposable</w:t>
            </w:r>
          </w:p>
        </w:tc>
        <w:tc>
          <w:tcPr>
            <w:tcW w:w="4867" w:type="dxa"/>
            <w:tcBorders>
              <w:top w:val="double" w:sz="1" w:space="0" w:color="808080"/>
              <w:left w:val="double" w:sz="1" w:space="0" w:color="808080"/>
              <w:bottom w:val="double" w:sz="1" w:space="0" w:color="808080"/>
              <w:right w:val="double" w:sz="1" w:space="0" w:color="808080"/>
            </w:tcBorders>
            <w:vAlign w:val="center"/>
          </w:tcPr>
          <w:p w14:paraId="7109FB43" w14:textId="77777777" w:rsidR="009D7DE0" w:rsidRDefault="009D7DE0" w:rsidP="00AD0FFA">
            <w:pPr>
              <w:spacing w:line="360" w:lineRule="auto"/>
            </w:pPr>
            <w:r>
              <w:rPr>
                <w:color w:val="000000"/>
                <w:szCs w:val="15"/>
              </w:rPr>
              <w:t>Do not use the ‘_’ sign</w:t>
            </w:r>
          </w:p>
        </w:tc>
      </w:tr>
      <w:tr w:rsidR="009D7DE0" w14:paraId="7E97345A" w14:textId="77777777" w:rsidTr="00AD0FFA">
        <w:trPr>
          <w:trHeight w:val="1081"/>
        </w:trPr>
        <w:tc>
          <w:tcPr>
            <w:tcW w:w="1561" w:type="dxa"/>
            <w:tcBorders>
              <w:top w:val="double" w:sz="1" w:space="0" w:color="808080"/>
              <w:left w:val="double" w:sz="1" w:space="0" w:color="808080"/>
              <w:bottom w:val="double" w:sz="1" w:space="0" w:color="808080"/>
            </w:tcBorders>
            <w:vAlign w:val="center"/>
          </w:tcPr>
          <w:p w14:paraId="42C533CC" w14:textId="77777777" w:rsidR="009D7DE0" w:rsidRDefault="009D7DE0" w:rsidP="00AD0FFA">
            <w:pPr>
              <w:spacing w:line="360" w:lineRule="auto"/>
              <w:rPr>
                <w:color w:val="000000"/>
                <w:szCs w:val="15"/>
              </w:rPr>
            </w:pPr>
            <w:r>
              <w:rPr>
                <w:color w:val="000000"/>
                <w:szCs w:val="15"/>
              </w:rPr>
              <w:t>Exception Class</w:t>
            </w:r>
          </w:p>
        </w:tc>
        <w:tc>
          <w:tcPr>
            <w:tcW w:w="1416" w:type="dxa"/>
            <w:tcBorders>
              <w:top w:val="double" w:sz="1" w:space="0" w:color="808080"/>
              <w:left w:val="double" w:sz="1" w:space="0" w:color="808080"/>
              <w:bottom w:val="double" w:sz="1" w:space="0" w:color="808080"/>
            </w:tcBorders>
            <w:vAlign w:val="center"/>
          </w:tcPr>
          <w:p w14:paraId="2260EDC8" w14:textId="77777777" w:rsidR="009D7DE0" w:rsidRDefault="009D7DE0" w:rsidP="00AD0FFA">
            <w:pPr>
              <w:spacing w:line="360" w:lineRule="auto"/>
              <w:rPr>
                <w:color w:val="000000"/>
                <w:szCs w:val="15"/>
              </w:rPr>
            </w:pPr>
            <w:r>
              <w:rPr>
                <w:color w:val="000000"/>
                <w:szCs w:val="15"/>
              </w:rPr>
              <w:t>Pascal with "Exception" suffix</w:t>
            </w:r>
          </w:p>
        </w:tc>
        <w:tc>
          <w:tcPr>
            <w:tcW w:w="1769" w:type="dxa"/>
            <w:tcBorders>
              <w:top w:val="double" w:sz="1" w:space="0" w:color="808080"/>
              <w:left w:val="double" w:sz="1" w:space="0" w:color="808080"/>
              <w:bottom w:val="double" w:sz="1" w:space="0" w:color="808080"/>
            </w:tcBorders>
            <w:vAlign w:val="center"/>
          </w:tcPr>
          <w:p w14:paraId="7B8ECEDF" w14:textId="77777777" w:rsidR="009D7DE0" w:rsidRDefault="009D7DE0" w:rsidP="00AD0FFA">
            <w:pPr>
              <w:spacing w:line="360" w:lineRule="auto"/>
              <w:rPr>
                <w:color w:val="000000"/>
                <w:szCs w:val="15"/>
              </w:rPr>
            </w:pPr>
            <w:proofErr w:type="spellStart"/>
            <w:r>
              <w:rPr>
                <w:color w:val="000000"/>
                <w:szCs w:val="15"/>
              </w:rPr>
              <w:t>WebException</w:t>
            </w:r>
            <w:proofErr w:type="spellEnd"/>
            <w:r>
              <w:rPr>
                <w:color w:val="000000"/>
                <w:szCs w:val="15"/>
              </w:rPr>
              <w:t>,</w:t>
            </w:r>
          </w:p>
        </w:tc>
        <w:tc>
          <w:tcPr>
            <w:tcW w:w="4867" w:type="dxa"/>
            <w:tcBorders>
              <w:top w:val="double" w:sz="1" w:space="0" w:color="808080"/>
              <w:left w:val="double" w:sz="1" w:space="0" w:color="808080"/>
              <w:bottom w:val="double" w:sz="1" w:space="0" w:color="808080"/>
              <w:right w:val="double" w:sz="1" w:space="0" w:color="808080"/>
            </w:tcBorders>
            <w:vAlign w:val="center"/>
          </w:tcPr>
          <w:p w14:paraId="30A32A36" w14:textId="77777777" w:rsidR="009D7DE0" w:rsidRDefault="009D7DE0" w:rsidP="00AD0FFA">
            <w:pPr>
              <w:spacing w:line="360" w:lineRule="auto"/>
            </w:pPr>
            <w:r>
              <w:rPr>
                <w:color w:val="000000"/>
                <w:szCs w:val="15"/>
              </w:rPr>
              <w:t> </w:t>
            </w:r>
          </w:p>
        </w:tc>
      </w:tr>
    </w:tbl>
    <w:p w14:paraId="09C05FA1" w14:textId="77777777" w:rsidR="009D7DE0" w:rsidRPr="00AC377A" w:rsidRDefault="009D7DE0" w:rsidP="009D7DE0">
      <w:pPr>
        <w:pStyle w:val="Heading3"/>
        <w:spacing w:line="360" w:lineRule="auto"/>
        <w:ind w:left="-270"/>
        <w:rPr>
          <w:szCs w:val="17"/>
        </w:rPr>
      </w:pPr>
    </w:p>
    <w:p w14:paraId="34214B93" w14:textId="77777777" w:rsidR="009D7DE0" w:rsidRDefault="009D7DE0" w:rsidP="009D7DE0">
      <w:pPr>
        <w:pStyle w:val="Heading3"/>
        <w:spacing w:line="360" w:lineRule="auto"/>
        <w:ind w:left="-270"/>
        <w:rPr>
          <w:szCs w:val="17"/>
        </w:rPr>
      </w:pPr>
    </w:p>
    <w:p w14:paraId="7C5D270E" w14:textId="77777777" w:rsidR="009D7DE0" w:rsidRPr="00785213" w:rsidRDefault="009D7DE0" w:rsidP="009D7DE0">
      <w:pPr>
        <w:pStyle w:val="Heading3"/>
        <w:spacing w:line="360" w:lineRule="auto"/>
        <w:ind w:left="-270"/>
        <w:rPr>
          <w:szCs w:val="17"/>
        </w:rPr>
      </w:pPr>
    </w:p>
    <w:p w14:paraId="1CB0506E" w14:textId="77777777" w:rsidR="009D7DE0" w:rsidRPr="00AC377A" w:rsidRDefault="009D7DE0" w:rsidP="009D7DE0">
      <w:pPr>
        <w:pStyle w:val="Heading3"/>
        <w:spacing w:line="360" w:lineRule="auto"/>
        <w:ind w:left="-270"/>
        <w:rPr>
          <w:szCs w:val="17"/>
        </w:rPr>
      </w:pPr>
      <w:r>
        <w:t>Comments</w:t>
      </w:r>
    </w:p>
    <w:p w14:paraId="330A47AE" w14:textId="77777777" w:rsidR="009D7DE0" w:rsidRDefault="009D7DE0" w:rsidP="009D7DE0">
      <w:pPr>
        <w:numPr>
          <w:ilvl w:val="0"/>
          <w:numId w:val="6"/>
        </w:numPr>
        <w:suppressAutoHyphens/>
        <w:spacing w:before="280" w:after="120" w:line="360" w:lineRule="auto"/>
        <w:ind w:left="480"/>
        <w:rPr>
          <w:szCs w:val="17"/>
        </w:rPr>
      </w:pPr>
      <w:r>
        <w:rPr>
          <w:szCs w:val="17"/>
        </w:rPr>
        <w:t xml:space="preserve">Comment each type, each non-public type member, and each region declaration. </w:t>
      </w:r>
    </w:p>
    <w:p w14:paraId="2C6CAF23" w14:textId="77777777" w:rsidR="009D7DE0" w:rsidRDefault="009D7DE0" w:rsidP="009D7DE0">
      <w:pPr>
        <w:numPr>
          <w:ilvl w:val="0"/>
          <w:numId w:val="6"/>
        </w:numPr>
        <w:suppressAutoHyphens/>
        <w:spacing w:after="120" w:line="360" w:lineRule="auto"/>
        <w:ind w:hanging="600"/>
        <w:rPr>
          <w:szCs w:val="17"/>
        </w:rPr>
      </w:pPr>
      <w:r>
        <w:rPr>
          <w:szCs w:val="17"/>
        </w:rPr>
        <w:t xml:space="preserve">Use end-line comments only on variable declaration lines. End-line comments are                                                            comments that follow code on a single line. </w:t>
      </w:r>
    </w:p>
    <w:p w14:paraId="60878BC8" w14:textId="77777777" w:rsidR="009D7DE0" w:rsidRDefault="009D7DE0" w:rsidP="009D7DE0">
      <w:pPr>
        <w:numPr>
          <w:ilvl w:val="0"/>
          <w:numId w:val="6"/>
        </w:numPr>
        <w:suppressAutoHyphens/>
        <w:spacing w:after="120" w:line="360" w:lineRule="auto"/>
        <w:ind w:left="480"/>
        <w:rPr>
          <w:szCs w:val="17"/>
        </w:rPr>
      </w:pPr>
      <w:r>
        <w:rPr>
          <w:szCs w:val="17"/>
        </w:rPr>
        <w:t xml:space="preserve">Separate comments from comment delimiters (apostrophe) or // with one space. </w:t>
      </w:r>
    </w:p>
    <w:p w14:paraId="4B0A6F17" w14:textId="77777777" w:rsidR="009D7DE0" w:rsidRDefault="009D7DE0" w:rsidP="009D7DE0">
      <w:pPr>
        <w:numPr>
          <w:ilvl w:val="0"/>
          <w:numId w:val="6"/>
        </w:numPr>
        <w:suppressAutoHyphens/>
        <w:spacing w:after="120" w:line="360" w:lineRule="auto"/>
        <w:ind w:left="480"/>
        <w:rPr>
          <w:szCs w:val="17"/>
        </w:rPr>
      </w:pPr>
      <w:r>
        <w:rPr>
          <w:szCs w:val="17"/>
        </w:rPr>
        <w:t xml:space="preserve">Begin the comment text with an uppercase letter. </w:t>
      </w:r>
    </w:p>
    <w:p w14:paraId="5E4B791D" w14:textId="4AFFA398" w:rsidR="002F751F" w:rsidRDefault="009D7DE0" w:rsidP="002A2A93">
      <w:pPr>
        <w:numPr>
          <w:ilvl w:val="0"/>
          <w:numId w:val="6"/>
        </w:numPr>
        <w:suppressAutoHyphens/>
        <w:spacing w:after="120" w:line="360" w:lineRule="auto"/>
        <w:ind w:left="480"/>
        <w:rPr>
          <w:szCs w:val="17"/>
        </w:rPr>
      </w:pPr>
      <w:r>
        <w:rPr>
          <w:szCs w:val="17"/>
        </w:rPr>
        <w:t xml:space="preserve">End the comment with a period. </w:t>
      </w:r>
    </w:p>
    <w:p w14:paraId="7472DAD8" w14:textId="77777777" w:rsidR="00AB2058" w:rsidRDefault="00AB2058" w:rsidP="00AB2058">
      <w:pPr>
        <w:suppressAutoHyphens/>
        <w:spacing w:after="120" w:line="360" w:lineRule="auto"/>
        <w:rPr>
          <w:szCs w:val="17"/>
        </w:rPr>
      </w:pPr>
    </w:p>
    <w:p w14:paraId="13B25F4F" w14:textId="77777777" w:rsidR="00AB2058" w:rsidRDefault="00AB2058" w:rsidP="00AB2058">
      <w:pPr>
        <w:suppressAutoHyphens/>
        <w:spacing w:after="120" w:line="360" w:lineRule="auto"/>
        <w:rPr>
          <w:szCs w:val="17"/>
        </w:rPr>
      </w:pPr>
    </w:p>
    <w:p w14:paraId="20EB3A8A" w14:textId="77777777" w:rsidR="00AB2058" w:rsidRDefault="00AB2058" w:rsidP="00AB2058">
      <w:pPr>
        <w:suppressAutoHyphens/>
        <w:spacing w:after="120" w:line="360" w:lineRule="auto"/>
        <w:rPr>
          <w:szCs w:val="17"/>
        </w:rPr>
      </w:pPr>
    </w:p>
    <w:p w14:paraId="32EDBC31" w14:textId="77777777" w:rsidR="00AB2058" w:rsidRDefault="00AB2058" w:rsidP="00AB2058">
      <w:pPr>
        <w:suppressAutoHyphens/>
        <w:spacing w:after="120" w:line="360" w:lineRule="auto"/>
        <w:rPr>
          <w:szCs w:val="17"/>
        </w:rPr>
      </w:pPr>
    </w:p>
    <w:p w14:paraId="317B7930" w14:textId="77777777" w:rsidR="00AB2058" w:rsidRDefault="00AB2058" w:rsidP="00AB2058">
      <w:pPr>
        <w:suppressAutoHyphens/>
        <w:spacing w:after="120" w:line="360" w:lineRule="auto"/>
        <w:rPr>
          <w:szCs w:val="17"/>
        </w:rPr>
      </w:pPr>
    </w:p>
    <w:p w14:paraId="3248CC7C" w14:textId="77777777" w:rsidR="00AB2058" w:rsidRDefault="00AB2058" w:rsidP="00AB2058">
      <w:pPr>
        <w:suppressAutoHyphens/>
        <w:spacing w:after="120" w:line="360" w:lineRule="auto"/>
        <w:rPr>
          <w:szCs w:val="17"/>
        </w:rPr>
      </w:pPr>
    </w:p>
    <w:p w14:paraId="0E52F0E6" w14:textId="77777777" w:rsidR="00AB2058" w:rsidRDefault="00AB2058" w:rsidP="00AB2058">
      <w:pPr>
        <w:suppressAutoHyphens/>
        <w:spacing w:after="120" w:line="360" w:lineRule="auto"/>
        <w:rPr>
          <w:szCs w:val="17"/>
        </w:rPr>
      </w:pPr>
    </w:p>
    <w:p w14:paraId="05B8D564" w14:textId="77777777" w:rsidR="00AB2058" w:rsidRDefault="00AB2058" w:rsidP="00AB2058">
      <w:pPr>
        <w:suppressAutoHyphens/>
        <w:spacing w:after="120" w:line="360" w:lineRule="auto"/>
        <w:rPr>
          <w:szCs w:val="17"/>
        </w:rPr>
      </w:pPr>
    </w:p>
    <w:p w14:paraId="7168DFEA" w14:textId="77777777" w:rsidR="00AB2058" w:rsidRDefault="00AB2058" w:rsidP="00AB2058">
      <w:pPr>
        <w:suppressAutoHyphens/>
        <w:spacing w:after="120" w:line="360" w:lineRule="auto"/>
        <w:rPr>
          <w:szCs w:val="17"/>
        </w:rPr>
      </w:pPr>
    </w:p>
    <w:p w14:paraId="769272CB" w14:textId="77777777" w:rsidR="00AB2058" w:rsidRDefault="00AB2058" w:rsidP="00AB2058">
      <w:pPr>
        <w:suppressAutoHyphens/>
        <w:spacing w:after="120" w:line="360" w:lineRule="auto"/>
        <w:rPr>
          <w:szCs w:val="17"/>
        </w:rPr>
      </w:pPr>
    </w:p>
    <w:p w14:paraId="2F2A1208" w14:textId="77777777" w:rsidR="00AB2058" w:rsidRDefault="00AB2058" w:rsidP="00AB2058">
      <w:pPr>
        <w:suppressAutoHyphens/>
        <w:spacing w:after="120" w:line="360" w:lineRule="auto"/>
        <w:rPr>
          <w:szCs w:val="17"/>
        </w:rPr>
      </w:pPr>
    </w:p>
    <w:p w14:paraId="077E102B" w14:textId="77777777" w:rsidR="00AB2058" w:rsidRDefault="00AB2058" w:rsidP="00AB2058">
      <w:pPr>
        <w:suppressAutoHyphens/>
        <w:spacing w:after="120" w:line="360" w:lineRule="auto"/>
        <w:rPr>
          <w:szCs w:val="17"/>
        </w:rPr>
      </w:pPr>
    </w:p>
    <w:p w14:paraId="2F21F12A" w14:textId="77777777" w:rsidR="00AB2058" w:rsidRDefault="00AB2058" w:rsidP="00AB2058">
      <w:pPr>
        <w:suppressAutoHyphens/>
        <w:spacing w:after="120" w:line="360" w:lineRule="auto"/>
        <w:rPr>
          <w:szCs w:val="17"/>
        </w:rPr>
      </w:pPr>
    </w:p>
    <w:p w14:paraId="279D8030" w14:textId="77777777" w:rsidR="00AB2058" w:rsidRDefault="00AB2058" w:rsidP="00AB2058">
      <w:pPr>
        <w:suppressAutoHyphens/>
        <w:spacing w:after="120" w:line="360" w:lineRule="auto"/>
        <w:rPr>
          <w:szCs w:val="17"/>
        </w:rPr>
      </w:pPr>
    </w:p>
    <w:p w14:paraId="2A02DDB1" w14:textId="77777777" w:rsidR="00CC71CE" w:rsidRDefault="00CC71CE" w:rsidP="00CC71CE">
      <w:pPr>
        <w:suppressAutoHyphens/>
        <w:spacing w:after="120" w:line="360" w:lineRule="auto"/>
        <w:ind w:left="480"/>
        <w:rPr>
          <w:szCs w:val="17"/>
        </w:rPr>
      </w:pPr>
    </w:p>
    <w:p w14:paraId="7DF1523A" w14:textId="77777777" w:rsidR="00CC71CE" w:rsidRPr="002A2A93" w:rsidRDefault="00CC71CE" w:rsidP="00CC71CE">
      <w:pPr>
        <w:suppressAutoHyphens/>
        <w:spacing w:after="120" w:line="360" w:lineRule="auto"/>
        <w:ind w:left="480"/>
        <w:rPr>
          <w:szCs w:val="17"/>
        </w:rPr>
      </w:pPr>
    </w:p>
    <w:tbl>
      <w:tblPr>
        <w:tblStyle w:val="TableGrid"/>
        <w:tblW w:w="0" w:type="auto"/>
        <w:tblLook w:val="04A0" w:firstRow="1" w:lastRow="0" w:firstColumn="1" w:lastColumn="0" w:noHBand="0" w:noVBand="1"/>
      </w:tblPr>
      <w:tblGrid>
        <w:gridCol w:w="9016"/>
      </w:tblGrid>
      <w:tr w:rsidR="00CC71CE" w:rsidRPr="00BB0BF8" w14:paraId="3D3869A3" w14:textId="77777777" w:rsidTr="00CC71CE">
        <w:tc>
          <w:tcPr>
            <w:tcW w:w="9016" w:type="dxa"/>
          </w:tcPr>
          <w:p w14:paraId="416AE74E" w14:textId="77777777" w:rsidR="00CC71CE" w:rsidRPr="00BB0BF8" w:rsidRDefault="00CC71CE" w:rsidP="002C3EFD">
            <w:pPr>
              <w:rPr>
                <w:b/>
                <w:bCs/>
                <w:sz w:val="28"/>
                <w:szCs w:val="28"/>
              </w:rPr>
            </w:pPr>
            <w:r w:rsidRPr="00BB0BF8">
              <w:rPr>
                <w:b/>
                <w:bCs/>
                <w:sz w:val="28"/>
                <w:szCs w:val="28"/>
              </w:rPr>
              <w:lastRenderedPageBreak/>
              <w:t>5. TEST REPORT</w:t>
            </w:r>
          </w:p>
        </w:tc>
      </w:tr>
      <w:tr w:rsidR="00CC71CE" w:rsidRPr="00BB0BF8" w14:paraId="0CE2130C" w14:textId="77777777" w:rsidTr="00CC71CE">
        <w:tc>
          <w:tcPr>
            <w:tcW w:w="9016" w:type="dxa"/>
          </w:tcPr>
          <w:p w14:paraId="383964F0" w14:textId="77777777" w:rsidR="00CC71CE" w:rsidRPr="00BB0BF8" w:rsidRDefault="00CC71CE" w:rsidP="002C3EFD">
            <w:pPr>
              <w:rPr>
                <w:b/>
                <w:bCs/>
                <w:sz w:val="28"/>
                <w:szCs w:val="28"/>
              </w:rPr>
            </w:pPr>
            <w:r w:rsidRPr="00BB0BF8">
              <w:rPr>
                <w:b/>
                <w:bCs/>
                <w:sz w:val="28"/>
                <w:szCs w:val="28"/>
              </w:rPr>
              <w:t>GENERAL TESTING</w:t>
            </w:r>
          </w:p>
        </w:tc>
      </w:tr>
      <w:tr w:rsidR="00CC71CE" w:rsidRPr="00BB0BF8" w14:paraId="4126232F" w14:textId="77777777" w:rsidTr="00CC71CE">
        <w:tc>
          <w:tcPr>
            <w:tcW w:w="9016" w:type="dxa"/>
          </w:tcPr>
          <w:tbl>
            <w:tblPr>
              <w:tblStyle w:val="TableGridLight"/>
              <w:tblW w:w="0" w:type="auto"/>
              <w:tblLook w:val="04A0" w:firstRow="1" w:lastRow="0" w:firstColumn="1" w:lastColumn="0" w:noHBand="0" w:noVBand="1"/>
            </w:tblPr>
            <w:tblGrid>
              <w:gridCol w:w="598"/>
              <w:gridCol w:w="1662"/>
              <w:gridCol w:w="3526"/>
              <w:gridCol w:w="1148"/>
              <w:gridCol w:w="1856"/>
            </w:tblGrid>
            <w:tr w:rsidR="00CC71CE" w:rsidRPr="00BB0BF8" w14:paraId="192D30DD" w14:textId="77777777" w:rsidTr="00CC71CE">
              <w:tc>
                <w:tcPr>
                  <w:tcW w:w="0" w:type="auto"/>
                  <w:hideMark/>
                </w:tcPr>
                <w:p w14:paraId="58016E40" w14:textId="77777777" w:rsidR="00CC71CE" w:rsidRPr="00BB0BF8" w:rsidRDefault="00CC71CE" w:rsidP="002C3EFD">
                  <w:pPr>
                    <w:spacing w:after="160" w:line="259" w:lineRule="auto"/>
                    <w:rPr>
                      <w:b/>
                      <w:bCs/>
                    </w:rPr>
                  </w:pPr>
                  <w:r w:rsidRPr="00BB0BF8">
                    <w:rPr>
                      <w:b/>
                      <w:bCs/>
                    </w:rPr>
                    <w:t>SR-NO</w:t>
                  </w:r>
                </w:p>
              </w:tc>
              <w:tc>
                <w:tcPr>
                  <w:tcW w:w="0" w:type="auto"/>
                  <w:hideMark/>
                </w:tcPr>
                <w:p w14:paraId="49EF849C" w14:textId="77777777" w:rsidR="00CC71CE" w:rsidRPr="00BB0BF8" w:rsidRDefault="00CC71CE" w:rsidP="002C3EFD">
                  <w:pPr>
                    <w:spacing w:after="160" w:line="259" w:lineRule="auto"/>
                    <w:rPr>
                      <w:b/>
                      <w:bCs/>
                    </w:rPr>
                  </w:pPr>
                  <w:r w:rsidRPr="00BB0BF8">
                    <w:rPr>
                      <w:b/>
                      <w:bCs/>
                    </w:rPr>
                    <w:t>TEST CASE</w:t>
                  </w:r>
                </w:p>
              </w:tc>
              <w:tc>
                <w:tcPr>
                  <w:tcW w:w="0" w:type="auto"/>
                  <w:hideMark/>
                </w:tcPr>
                <w:p w14:paraId="04BF3C14" w14:textId="77777777" w:rsidR="00CC71CE" w:rsidRPr="00BB0BF8" w:rsidRDefault="00CC71CE" w:rsidP="002C3EFD">
                  <w:pPr>
                    <w:spacing w:after="160" w:line="259" w:lineRule="auto"/>
                    <w:rPr>
                      <w:b/>
                      <w:bCs/>
                    </w:rPr>
                  </w:pPr>
                  <w:r w:rsidRPr="00BB0BF8">
                    <w:rPr>
                      <w:b/>
                      <w:bCs/>
                    </w:rPr>
                    <w:t>EXPECTED RESULT</w:t>
                  </w:r>
                </w:p>
              </w:tc>
              <w:tc>
                <w:tcPr>
                  <w:tcW w:w="0" w:type="auto"/>
                  <w:hideMark/>
                </w:tcPr>
                <w:p w14:paraId="377071DB" w14:textId="77777777" w:rsidR="00CC71CE" w:rsidRPr="00BB0BF8" w:rsidRDefault="00CC71CE" w:rsidP="002C3EFD">
                  <w:pPr>
                    <w:spacing w:after="160" w:line="259" w:lineRule="auto"/>
                    <w:rPr>
                      <w:b/>
                      <w:bCs/>
                    </w:rPr>
                  </w:pPr>
                  <w:r w:rsidRPr="00BB0BF8">
                    <w:rPr>
                      <w:b/>
                      <w:bCs/>
                    </w:rPr>
                    <w:t>ACTUAL RESULT</w:t>
                  </w:r>
                </w:p>
              </w:tc>
              <w:tc>
                <w:tcPr>
                  <w:tcW w:w="0" w:type="auto"/>
                  <w:hideMark/>
                </w:tcPr>
                <w:p w14:paraId="6FCCA6F0" w14:textId="77777777" w:rsidR="00CC71CE" w:rsidRPr="00BB0BF8" w:rsidRDefault="00CC71CE" w:rsidP="002C3EFD">
                  <w:pPr>
                    <w:spacing w:after="160" w:line="259" w:lineRule="auto"/>
                    <w:rPr>
                      <w:b/>
                      <w:bCs/>
                    </w:rPr>
                  </w:pPr>
                  <w:r w:rsidRPr="00BB0BF8">
                    <w:rPr>
                      <w:b/>
                      <w:bCs/>
                    </w:rPr>
                    <w:t>ERROR MESSAGE</w:t>
                  </w:r>
                </w:p>
              </w:tc>
            </w:tr>
            <w:tr w:rsidR="00CC71CE" w:rsidRPr="00BB0BF8" w14:paraId="32CA6757" w14:textId="77777777" w:rsidTr="00CC71CE">
              <w:tc>
                <w:tcPr>
                  <w:tcW w:w="0" w:type="auto"/>
                  <w:hideMark/>
                </w:tcPr>
                <w:p w14:paraId="75B84282" w14:textId="77777777" w:rsidR="00CC71CE" w:rsidRPr="00BB0BF8" w:rsidRDefault="00CC71CE" w:rsidP="002C3EFD">
                  <w:pPr>
                    <w:spacing w:after="160" w:line="259" w:lineRule="auto"/>
                  </w:pPr>
                  <w:r w:rsidRPr="00BB0BF8">
                    <w:t>1</w:t>
                  </w:r>
                </w:p>
              </w:tc>
              <w:tc>
                <w:tcPr>
                  <w:tcW w:w="0" w:type="auto"/>
                  <w:hideMark/>
                </w:tcPr>
                <w:p w14:paraId="38DC6638" w14:textId="36648E24" w:rsidR="00CC71CE" w:rsidRPr="00BB0BF8" w:rsidRDefault="00CC71CE" w:rsidP="002C3EFD">
                  <w:pPr>
                    <w:spacing w:after="160" w:line="259" w:lineRule="auto"/>
                  </w:pPr>
                  <w:r w:rsidRPr="00BB0BF8">
                    <w:t xml:space="preserve">Customer </w:t>
                  </w:r>
                  <w:proofErr w:type="spellStart"/>
                  <w:r w:rsidRPr="00BB0BF8">
                    <w:t>SignUp</w:t>
                  </w:r>
                  <w:proofErr w:type="spellEnd"/>
                </w:p>
              </w:tc>
              <w:tc>
                <w:tcPr>
                  <w:tcW w:w="0" w:type="auto"/>
                  <w:hideMark/>
                </w:tcPr>
                <w:p w14:paraId="7A4A48E2" w14:textId="376A6AE8" w:rsidR="00CC71CE" w:rsidRPr="00BB0BF8" w:rsidRDefault="00CC71CE" w:rsidP="002C3EFD">
                  <w:pPr>
                    <w:spacing w:after="160" w:line="259" w:lineRule="auto"/>
                  </w:pPr>
                  <w:r w:rsidRPr="00BB0BF8">
                    <w:t>Customer account should be created successfully</w:t>
                  </w:r>
                </w:p>
              </w:tc>
              <w:tc>
                <w:tcPr>
                  <w:tcW w:w="0" w:type="auto"/>
                  <w:hideMark/>
                </w:tcPr>
                <w:p w14:paraId="0EDAFE71" w14:textId="77777777" w:rsidR="00CC71CE" w:rsidRPr="00BB0BF8" w:rsidRDefault="00CC71CE" w:rsidP="002C3EFD">
                  <w:pPr>
                    <w:spacing w:after="160" w:line="259" w:lineRule="auto"/>
                  </w:pPr>
                  <w:r w:rsidRPr="00BB0BF8">
                    <w:t>OK</w:t>
                  </w:r>
                </w:p>
              </w:tc>
              <w:tc>
                <w:tcPr>
                  <w:tcW w:w="0" w:type="auto"/>
                  <w:hideMark/>
                </w:tcPr>
                <w:p w14:paraId="025FDDBE" w14:textId="77777777" w:rsidR="00CC71CE" w:rsidRPr="00BB0BF8" w:rsidRDefault="00CC71CE" w:rsidP="002C3EFD">
                  <w:pPr>
                    <w:spacing w:after="160" w:line="259" w:lineRule="auto"/>
                  </w:pPr>
                  <w:r w:rsidRPr="00BB0BF8">
                    <w:t>Nothing</w:t>
                  </w:r>
                </w:p>
              </w:tc>
            </w:tr>
            <w:tr w:rsidR="00CC71CE" w:rsidRPr="00BB0BF8" w14:paraId="1DB09E7D" w14:textId="77777777" w:rsidTr="00CC71CE">
              <w:tc>
                <w:tcPr>
                  <w:tcW w:w="0" w:type="auto"/>
                  <w:hideMark/>
                </w:tcPr>
                <w:p w14:paraId="19EB399F" w14:textId="77777777" w:rsidR="00CC71CE" w:rsidRPr="00BB0BF8" w:rsidRDefault="00CC71CE" w:rsidP="002C3EFD">
                  <w:pPr>
                    <w:spacing w:after="160" w:line="259" w:lineRule="auto"/>
                  </w:pPr>
                  <w:r w:rsidRPr="00BB0BF8">
                    <w:t>2</w:t>
                  </w:r>
                </w:p>
              </w:tc>
              <w:tc>
                <w:tcPr>
                  <w:tcW w:w="0" w:type="auto"/>
                  <w:hideMark/>
                </w:tcPr>
                <w:p w14:paraId="700E380A" w14:textId="77777777" w:rsidR="00CC71CE" w:rsidRPr="00BB0BF8" w:rsidRDefault="00CC71CE" w:rsidP="002C3EFD">
                  <w:pPr>
                    <w:spacing w:after="160" w:line="259" w:lineRule="auto"/>
                  </w:pPr>
                  <w:r w:rsidRPr="00BB0BF8">
                    <w:t>Customer Login</w:t>
                  </w:r>
                </w:p>
              </w:tc>
              <w:tc>
                <w:tcPr>
                  <w:tcW w:w="0" w:type="auto"/>
                  <w:hideMark/>
                </w:tcPr>
                <w:p w14:paraId="6C88C912" w14:textId="77777777" w:rsidR="00CC71CE" w:rsidRPr="00BB0BF8" w:rsidRDefault="00CC71CE" w:rsidP="002C3EFD">
                  <w:pPr>
                    <w:spacing w:after="160" w:line="259" w:lineRule="auto"/>
                  </w:pPr>
                  <w:r w:rsidRPr="00BB0BF8">
                    <w:t>Customer should login successfully</w:t>
                  </w:r>
                </w:p>
              </w:tc>
              <w:tc>
                <w:tcPr>
                  <w:tcW w:w="0" w:type="auto"/>
                  <w:hideMark/>
                </w:tcPr>
                <w:p w14:paraId="5696B80A" w14:textId="77777777" w:rsidR="00CC71CE" w:rsidRPr="00BB0BF8" w:rsidRDefault="00CC71CE" w:rsidP="002C3EFD">
                  <w:pPr>
                    <w:spacing w:after="160" w:line="259" w:lineRule="auto"/>
                  </w:pPr>
                  <w:r w:rsidRPr="00BB0BF8">
                    <w:t>OK</w:t>
                  </w:r>
                </w:p>
              </w:tc>
              <w:tc>
                <w:tcPr>
                  <w:tcW w:w="0" w:type="auto"/>
                  <w:hideMark/>
                </w:tcPr>
                <w:p w14:paraId="6F1F4540" w14:textId="77777777" w:rsidR="00CC71CE" w:rsidRPr="00BB0BF8" w:rsidRDefault="00CC71CE" w:rsidP="002C3EFD">
                  <w:pPr>
                    <w:spacing w:after="160" w:line="259" w:lineRule="auto"/>
                  </w:pPr>
                  <w:r w:rsidRPr="00BB0BF8">
                    <w:t>Invalid credentials (for wrong input)</w:t>
                  </w:r>
                </w:p>
              </w:tc>
            </w:tr>
            <w:tr w:rsidR="00CC71CE" w:rsidRPr="00BB0BF8" w14:paraId="4952B1C4" w14:textId="77777777" w:rsidTr="00CC71CE">
              <w:tc>
                <w:tcPr>
                  <w:tcW w:w="0" w:type="auto"/>
                  <w:hideMark/>
                </w:tcPr>
                <w:p w14:paraId="126E749C" w14:textId="07FC61FF" w:rsidR="00CC71CE" w:rsidRPr="00BB0BF8" w:rsidRDefault="00CC71CE" w:rsidP="002C3EFD">
                  <w:pPr>
                    <w:spacing w:after="160" w:line="259" w:lineRule="auto"/>
                  </w:pPr>
                  <w:r>
                    <w:t>3</w:t>
                  </w:r>
                </w:p>
              </w:tc>
              <w:tc>
                <w:tcPr>
                  <w:tcW w:w="0" w:type="auto"/>
                  <w:hideMark/>
                </w:tcPr>
                <w:p w14:paraId="327C4BDB" w14:textId="77777777" w:rsidR="00CC71CE" w:rsidRPr="00BB0BF8" w:rsidRDefault="00CC71CE" w:rsidP="002C3EFD">
                  <w:pPr>
                    <w:spacing w:after="160" w:line="259" w:lineRule="auto"/>
                  </w:pPr>
                  <w:r w:rsidRPr="00BB0BF8">
                    <w:t>View Dashboard</w:t>
                  </w:r>
                </w:p>
              </w:tc>
              <w:tc>
                <w:tcPr>
                  <w:tcW w:w="0" w:type="auto"/>
                  <w:hideMark/>
                </w:tcPr>
                <w:p w14:paraId="6576D976" w14:textId="77777777" w:rsidR="00CC71CE" w:rsidRPr="00BB0BF8" w:rsidRDefault="00CC71CE" w:rsidP="002C3EFD">
                  <w:pPr>
                    <w:spacing w:after="160" w:line="259" w:lineRule="auto"/>
                  </w:pPr>
                  <w:r w:rsidRPr="00BB0BF8">
                    <w:t>Customer dashboard should be displayed</w:t>
                  </w:r>
                </w:p>
              </w:tc>
              <w:tc>
                <w:tcPr>
                  <w:tcW w:w="0" w:type="auto"/>
                  <w:hideMark/>
                </w:tcPr>
                <w:p w14:paraId="1B8179F5" w14:textId="77777777" w:rsidR="00CC71CE" w:rsidRPr="00BB0BF8" w:rsidRDefault="00CC71CE" w:rsidP="002C3EFD">
                  <w:pPr>
                    <w:spacing w:after="160" w:line="259" w:lineRule="auto"/>
                  </w:pPr>
                  <w:r w:rsidRPr="00BB0BF8">
                    <w:t>OK</w:t>
                  </w:r>
                </w:p>
              </w:tc>
              <w:tc>
                <w:tcPr>
                  <w:tcW w:w="0" w:type="auto"/>
                  <w:hideMark/>
                </w:tcPr>
                <w:p w14:paraId="513069AB" w14:textId="77777777" w:rsidR="00CC71CE" w:rsidRPr="00BB0BF8" w:rsidRDefault="00CC71CE" w:rsidP="002C3EFD">
                  <w:pPr>
                    <w:spacing w:after="160" w:line="259" w:lineRule="auto"/>
                  </w:pPr>
                  <w:r w:rsidRPr="00BB0BF8">
                    <w:t>Nothing</w:t>
                  </w:r>
                </w:p>
              </w:tc>
            </w:tr>
            <w:tr w:rsidR="00CC71CE" w:rsidRPr="00BB0BF8" w14:paraId="2F793EEE" w14:textId="77777777" w:rsidTr="00CC71CE">
              <w:tc>
                <w:tcPr>
                  <w:tcW w:w="0" w:type="auto"/>
                  <w:hideMark/>
                </w:tcPr>
                <w:p w14:paraId="047A9495" w14:textId="3AB00F76" w:rsidR="00CC71CE" w:rsidRPr="00BB0BF8" w:rsidRDefault="00CC71CE" w:rsidP="002C3EFD">
                  <w:pPr>
                    <w:spacing w:after="160" w:line="259" w:lineRule="auto"/>
                  </w:pPr>
                  <w:r>
                    <w:t>4</w:t>
                  </w:r>
                </w:p>
              </w:tc>
              <w:tc>
                <w:tcPr>
                  <w:tcW w:w="0" w:type="auto"/>
                  <w:hideMark/>
                </w:tcPr>
                <w:p w14:paraId="6DA2CC94" w14:textId="77777777" w:rsidR="00CC71CE" w:rsidRPr="00BB0BF8" w:rsidRDefault="00CC71CE" w:rsidP="002C3EFD">
                  <w:pPr>
                    <w:spacing w:after="160" w:line="259" w:lineRule="auto"/>
                  </w:pPr>
                  <w:r w:rsidRPr="00BB0BF8">
                    <w:t>View Transaction History</w:t>
                  </w:r>
                </w:p>
              </w:tc>
              <w:tc>
                <w:tcPr>
                  <w:tcW w:w="0" w:type="auto"/>
                  <w:hideMark/>
                </w:tcPr>
                <w:p w14:paraId="198F294D" w14:textId="77777777" w:rsidR="00CC71CE" w:rsidRPr="00BB0BF8" w:rsidRDefault="00CC71CE" w:rsidP="002C3EFD">
                  <w:pPr>
                    <w:spacing w:after="160" w:line="259" w:lineRule="auto"/>
                  </w:pPr>
                  <w:r w:rsidRPr="00BB0BF8">
                    <w:t>All previous transactions should be displayed</w:t>
                  </w:r>
                </w:p>
              </w:tc>
              <w:tc>
                <w:tcPr>
                  <w:tcW w:w="0" w:type="auto"/>
                  <w:hideMark/>
                </w:tcPr>
                <w:p w14:paraId="2430393B" w14:textId="77777777" w:rsidR="00CC71CE" w:rsidRPr="00BB0BF8" w:rsidRDefault="00CC71CE" w:rsidP="002C3EFD">
                  <w:pPr>
                    <w:spacing w:after="160" w:line="259" w:lineRule="auto"/>
                  </w:pPr>
                  <w:r w:rsidRPr="00BB0BF8">
                    <w:t>OK</w:t>
                  </w:r>
                </w:p>
              </w:tc>
              <w:tc>
                <w:tcPr>
                  <w:tcW w:w="0" w:type="auto"/>
                  <w:hideMark/>
                </w:tcPr>
                <w:p w14:paraId="69104022" w14:textId="77777777" w:rsidR="00CC71CE" w:rsidRPr="00BB0BF8" w:rsidRDefault="00CC71CE" w:rsidP="002C3EFD">
                  <w:pPr>
                    <w:spacing w:after="160" w:line="259" w:lineRule="auto"/>
                  </w:pPr>
                  <w:r w:rsidRPr="00BB0BF8">
                    <w:t>Nothing</w:t>
                  </w:r>
                </w:p>
              </w:tc>
            </w:tr>
            <w:tr w:rsidR="00CC71CE" w:rsidRPr="00BB0BF8" w14:paraId="22AD594B" w14:textId="77777777" w:rsidTr="00CC71CE">
              <w:tc>
                <w:tcPr>
                  <w:tcW w:w="0" w:type="auto"/>
                  <w:hideMark/>
                </w:tcPr>
                <w:p w14:paraId="596FFD7C" w14:textId="3E1A1C4A" w:rsidR="00CC71CE" w:rsidRPr="00BB0BF8" w:rsidRDefault="00CC71CE" w:rsidP="002C3EFD">
                  <w:pPr>
                    <w:spacing w:after="160" w:line="259" w:lineRule="auto"/>
                  </w:pPr>
                  <w:r>
                    <w:t>5</w:t>
                  </w:r>
                </w:p>
              </w:tc>
              <w:tc>
                <w:tcPr>
                  <w:tcW w:w="0" w:type="auto"/>
                  <w:hideMark/>
                </w:tcPr>
                <w:p w14:paraId="385C73C3" w14:textId="77777777" w:rsidR="00CC71CE" w:rsidRPr="00BB0BF8" w:rsidRDefault="00CC71CE" w:rsidP="002C3EFD">
                  <w:pPr>
                    <w:spacing w:after="160" w:line="259" w:lineRule="auto"/>
                  </w:pPr>
                  <w:r w:rsidRPr="00BB0BF8">
                    <w:t>Fund Transfer</w:t>
                  </w:r>
                </w:p>
              </w:tc>
              <w:tc>
                <w:tcPr>
                  <w:tcW w:w="0" w:type="auto"/>
                  <w:hideMark/>
                </w:tcPr>
                <w:p w14:paraId="4DD1C107" w14:textId="77777777" w:rsidR="00CC71CE" w:rsidRPr="00BB0BF8" w:rsidRDefault="00CC71CE" w:rsidP="002C3EFD">
                  <w:pPr>
                    <w:spacing w:after="160" w:line="259" w:lineRule="auto"/>
                  </w:pPr>
                  <w:r w:rsidRPr="00BB0BF8">
                    <w:t>Amount should be transferred successfully</w:t>
                  </w:r>
                </w:p>
              </w:tc>
              <w:tc>
                <w:tcPr>
                  <w:tcW w:w="0" w:type="auto"/>
                  <w:hideMark/>
                </w:tcPr>
                <w:p w14:paraId="02E7046F" w14:textId="77777777" w:rsidR="00CC71CE" w:rsidRPr="00BB0BF8" w:rsidRDefault="00CC71CE" w:rsidP="002C3EFD">
                  <w:pPr>
                    <w:spacing w:after="160" w:line="259" w:lineRule="auto"/>
                  </w:pPr>
                  <w:r w:rsidRPr="00BB0BF8">
                    <w:t>OK</w:t>
                  </w:r>
                </w:p>
              </w:tc>
              <w:tc>
                <w:tcPr>
                  <w:tcW w:w="0" w:type="auto"/>
                  <w:hideMark/>
                </w:tcPr>
                <w:p w14:paraId="73A1D676" w14:textId="77777777" w:rsidR="00CC71CE" w:rsidRPr="00BB0BF8" w:rsidRDefault="00CC71CE" w:rsidP="002C3EFD">
                  <w:pPr>
                    <w:spacing w:after="160" w:line="259" w:lineRule="auto"/>
                  </w:pPr>
                  <w:r w:rsidRPr="00BB0BF8">
                    <w:t>Insufficient balance (if applicable)</w:t>
                  </w:r>
                </w:p>
              </w:tc>
            </w:tr>
            <w:tr w:rsidR="00CC71CE" w:rsidRPr="00BB0BF8" w14:paraId="5EF76281" w14:textId="77777777" w:rsidTr="00CC71CE">
              <w:tc>
                <w:tcPr>
                  <w:tcW w:w="0" w:type="auto"/>
                  <w:hideMark/>
                </w:tcPr>
                <w:p w14:paraId="6F47565A" w14:textId="6B11949F" w:rsidR="00CC71CE" w:rsidRPr="00BB0BF8" w:rsidRDefault="00CC71CE" w:rsidP="002C3EFD">
                  <w:pPr>
                    <w:spacing w:after="160" w:line="259" w:lineRule="auto"/>
                  </w:pPr>
                  <w:r>
                    <w:t>6</w:t>
                  </w:r>
                </w:p>
              </w:tc>
              <w:tc>
                <w:tcPr>
                  <w:tcW w:w="0" w:type="auto"/>
                  <w:hideMark/>
                </w:tcPr>
                <w:p w14:paraId="1EC8BF2C" w14:textId="77777777" w:rsidR="00CC71CE" w:rsidRPr="00BB0BF8" w:rsidRDefault="00CC71CE" w:rsidP="002C3EFD">
                  <w:pPr>
                    <w:spacing w:after="160" w:line="259" w:lineRule="auto"/>
                  </w:pPr>
                  <w:r w:rsidRPr="00BB0BF8">
                    <w:t>Session Validation</w:t>
                  </w:r>
                </w:p>
              </w:tc>
              <w:tc>
                <w:tcPr>
                  <w:tcW w:w="0" w:type="auto"/>
                  <w:hideMark/>
                </w:tcPr>
                <w:p w14:paraId="165AB3DC" w14:textId="77777777" w:rsidR="00CC71CE" w:rsidRPr="00BB0BF8" w:rsidRDefault="00CC71CE" w:rsidP="002C3EFD">
                  <w:pPr>
                    <w:spacing w:after="160" w:line="259" w:lineRule="auto"/>
                  </w:pPr>
                  <w:r w:rsidRPr="00BB0BF8">
                    <w:t>System should verify logged-in customer</w:t>
                  </w:r>
                </w:p>
              </w:tc>
              <w:tc>
                <w:tcPr>
                  <w:tcW w:w="0" w:type="auto"/>
                  <w:hideMark/>
                </w:tcPr>
                <w:p w14:paraId="30B2AD3B" w14:textId="77777777" w:rsidR="00CC71CE" w:rsidRPr="00BB0BF8" w:rsidRDefault="00CC71CE" w:rsidP="002C3EFD">
                  <w:pPr>
                    <w:spacing w:after="160" w:line="259" w:lineRule="auto"/>
                  </w:pPr>
                  <w:r w:rsidRPr="00BB0BF8">
                    <w:t>OK</w:t>
                  </w:r>
                </w:p>
              </w:tc>
              <w:tc>
                <w:tcPr>
                  <w:tcW w:w="0" w:type="auto"/>
                  <w:hideMark/>
                </w:tcPr>
                <w:p w14:paraId="51AC6DA6" w14:textId="77777777" w:rsidR="00CC71CE" w:rsidRPr="00BB0BF8" w:rsidRDefault="00CC71CE" w:rsidP="002C3EFD">
                  <w:pPr>
                    <w:spacing w:after="160" w:line="259" w:lineRule="auto"/>
                  </w:pPr>
                  <w:r w:rsidRPr="00BB0BF8">
                    <w:t>Nothing</w:t>
                  </w:r>
                </w:p>
              </w:tc>
            </w:tr>
            <w:tr w:rsidR="00CC71CE" w:rsidRPr="00BB0BF8" w14:paraId="235F1686" w14:textId="77777777" w:rsidTr="00CC71CE">
              <w:tc>
                <w:tcPr>
                  <w:tcW w:w="0" w:type="auto"/>
                  <w:hideMark/>
                </w:tcPr>
                <w:p w14:paraId="538AC99A" w14:textId="643544A6" w:rsidR="00CC71CE" w:rsidRPr="00BB0BF8" w:rsidRDefault="00CC71CE" w:rsidP="002C3EFD">
                  <w:pPr>
                    <w:spacing w:after="160" w:line="259" w:lineRule="auto"/>
                  </w:pPr>
                  <w:r>
                    <w:t>7</w:t>
                  </w:r>
                </w:p>
              </w:tc>
              <w:tc>
                <w:tcPr>
                  <w:tcW w:w="0" w:type="auto"/>
                  <w:hideMark/>
                </w:tcPr>
                <w:p w14:paraId="0E64F184" w14:textId="77777777" w:rsidR="00CC71CE" w:rsidRPr="00BB0BF8" w:rsidRDefault="00CC71CE" w:rsidP="002C3EFD">
                  <w:pPr>
                    <w:spacing w:after="160" w:line="259" w:lineRule="auto"/>
                  </w:pPr>
                  <w:r w:rsidRPr="00BB0BF8">
                    <w:t>Loan Application</w:t>
                  </w:r>
                </w:p>
              </w:tc>
              <w:tc>
                <w:tcPr>
                  <w:tcW w:w="0" w:type="auto"/>
                  <w:hideMark/>
                </w:tcPr>
                <w:p w14:paraId="5191FCE4" w14:textId="77777777" w:rsidR="00CC71CE" w:rsidRPr="00BB0BF8" w:rsidRDefault="00CC71CE" w:rsidP="002C3EFD">
                  <w:pPr>
                    <w:spacing w:after="160" w:line="259" w:lineRule="auto"/>
                  </w:pPr>
                  <w:r w:rsidRPr="00BB0BF8">
                    <w:t>Loan request should be submitted</w:t>
                  </w:r>
                </w:p>
              </w:tc>
              <w:tc>
                <w:tcPr>
                  <w:tcW w:w="0" w:type="auto"/>
                  <w:hideMark/>
                </w:tcPr>
                <w:p w14:paraId="689F898C" w14:textId="77777777" w:rsidR="00CC71CE" w:rsidRPr="00BB0BF8" w:rsidRDefault="00CC71CE" w:rsidP="002C3EFD">
                  <w:pPr>
                    <w:spacing w:after="160" w:line="259" w:lineRule="auto"/>
                  </w:pPr>
                  <w:r w:rsidRPr="00BB0BF8">
                    <w:t>OK</w:t>
                  </w:r>
                </w:p>
              </w:tc>
              <w:tc>
                <w:tcPr>
                  <w:tcW w:w="0" w:type="auto"/>
                  <w:hideMark/>
                </w:tcPr>
                <w:p w14:paraId="4B6CAE14" w14:textId="77777777" w:rsidR="00CC71CE" w:rsidRPr="00BB0BF8" w:rsidRDefault="00CC71CE" w:rsidP="002C3EFD">
                  <w:pPr>
                    <w:spacing w:after="160" w:line="259" w:lineRule="auto"/>
                  </w:pPr>
                  <w:r w:rsidRPr="00BB0BF8">
                    <w:t>Nothing</w:t>
                  </w:r>
                </w:p>
              </w:tc>
            </w:tr>
            <w:tr w:rsidR="00CC71CE" w:rsidRPr="00BB0BF8" w14:paraId="526EC12C" w14:textId="77777777" w:rsidTr="00CC71CE">
              <w:tc>
                <w:tcPr>
                  <w:tcW w:w="0" w:type="auto"/>
                  <w:hideMark/>
                </w:tcPr>
                <w:p w14:paraId="11EFE3AE" w14:textId="53BEB5AF" w:rsidR="00CC71CE" w:rsidRPr="00BB0BF8" w:rsidRDefault="00CC71CE" w:rsidP="002C3EFD">
                  <w:pPr>
                    <w:spacing w:after="160" w:line="259" w:lineRule="auto"/>
                  </w:pPr>
                  <w:r>
                    <w:t>8</w:t>
                  </w:r>
                </w:p>
              </w:tc>
              <w:tc>
                <w:tcPr>
                  <w:tcW w:w="0" w:type="auto"/>
                  <w:hideMark/>
                </w:tcPr>
                <w:p w14:paraId="3AFE4B40" w14:textId="77777777" w:rsidR="00CC71CE" w:rsidRPr="00BB0BF8" w:rsidRDefault="00CC71CE" w:rsidP="002C3EFD">
                  <w:pPr>
                    <w:spacing w:after="160" w:line="259" w:lineRule="auto"/>
                  </w:pPr>
                  <w:r w:rsidRPr="00BB0BF8">
                    <w:t>Loan Status Check</w:t>
                  </w:r>
                </w:p>
              </w:tc>
              <w:tc>
                <w:tcPr>
                  <w:tcW w:w="0" w:type="auto"/>
                  <w:hideMark/>
                </w:tcPr>
                <w:p w14:paraId="4899A333" w14:textId="77777777" w:rsidR="00CC71CE" w:rsidRPr="00BB0BF8" w:rsidRDefault="00CC71CE" w:rsidP="002C3EFD">
                  <w:pPr>
                    <w:spacing w:after="160" w:line="259" w:lineRule="auto"/>
                  </w:pPr>
                  <w:r w:rsidRPr="00BB0BF8">
                    <w:t>Loan details should be displayed correctly</w:t>
                  </w:r>
                </w:p>
              </w:tc>
              <w:tc>
                <w:tcPr>
                  <w:tcW w:w="0" w:type="auto"/>
                  <w:hideMark/>
                </w:tcPr>
                <w:p w14:paraId="4916CA45" w14:textId="77777777" w:rsidR="00CC71CE" w:rsidRPr="00BB0BF8" w:rsidRDefault="00CC71CE" w:rsidP="002C3EFD">
                  <w:pPr>
                    <w:spacing w:after="160" w:line="259" w:lineRule="auto"/>
                  </w:pPr>
                  <w:r w:rsidRPr="00BB0BF8">
                    <w:t>OK</w:t>
                  </w:r>
                </w:p>
              </w:tc>
              <w:tc>
                <w:tcPr>
                  <w:tcW w:w="0" w:type="auto"/>
                  <w:hideMark/>
                </w:tcPr>
                <w:p w14:paraId="0A5AA4BE" w14:textId="77777777" w:rsidR="00CC71CE" w:rsidRPr="00BB0BF8" w:rsidRDefault="00CC71CE" w:rsidP="002C3EFD">
                  <w:pPr>
                    <w:spacing w:after="160" w:line="259" w:lineRule="auto"/>
                  </w:pPr>
                  <w:r w:rsidRPr="00BB0BF8">
                    <w:t>Nothing</w:t>
                  </w:r>
                </w:p>
              </w:tc>
            </w:tr>
            <w:tr w:rsidR="00CC71CE" w:rsidRPr="00BB0BF8" w14:paraId="11DF368B" w14:textId="77777777" w:rsidTr="00CC71CE">
              <w:tc>
                <w:tcPr>
                  <w:tcW w:w="0" w:type="auto"/>
                  <w:hideMark/>
                </w:tcPr>
                <w:p w14:paraId="7DF59F01" w14:textId="32D4633A" w:rsidR="00CC71CE" w:rsidRPr="00BB0BF8" w:rsidRDefault="00CC71CE" w:rsidP="002C3EFD">
                  <w:pPr>
                    <w:spacing w:after="160" w:line="259" w:lineRule="auto"/>
                  </w:pPr>
                  <w:r>
                    <w:t>9</w:t>
                  </w:r>
                </w:p>
              </w:tc>
              <w:tc>
                <w:tcPr>
                  <w:tcW w:w="0" w:type="auto"/>
                  <w:hideMark/>
                </w:tcPr>
                <w:p w14:paraId="52E1EA64" w14:textId="77777777" w:rsidR="00CC71CE" w:rsidRPr="00BB0BF8" w:rsidRDefault="00CC71CE" w:rsidP="002C3EFD">
                  <w:pPr>
                    <w:spacing w:after="160" w:line="259" w:lineRule="auto"/>
                  </w:pPr>
                  <w:r w:rsidRPr="00BB0BF8">
                    <w:t>Manager KYC Approval</w:t>
                  </w:r>
                </w:p>
              </w:tc>
              <w:tc>
                <w:tcPr>
                  <w:tcW w:w="0" w:type="auto"/>
                  <w:hideMark/>
                </w:tcPr>
                <w:p w14:paraId="3FE9D013" w14:textId="77777777" w:rsidR="00CC71CE" w:rsidRPr="00BB0BF8" w:rsidRDefault="00CC71CE" w:rsidP="002C3EFD">
                  <w:pPr>
                    <w:spacing w:after="160" w:line="259" w:lineRule="auto"/>
                  </w:pPr>
                  <w:r w:rsidRPr="00BB0BF8">
                    <w:t>Customer should be approved or rejected based on KYC</w:t>
                  </w:r>
                </w:p>
              </w:tc>
              <w:tc>
                <w:tcPr>
                  <w:tcW w:w="0" w:type="auto"/>
                  <w:hideMark/>
                </w:tcPr>
                <w:p w14:paraId="07E04944" w14:textId="77777777" w:rsidR="00CC71CE" w:rsidRPr="00BB0BF8" w:rsidRDefault="00CC71CE" w:rsidP="002C3EFD">
                  <w:pPr>
                    <w:spacing w:after="160" w:line="259" w:lineRule="auto"/>
                  </w:pPr>
                  <w:r w:rsidRPr="00BB0BF8">
                    <w:t>OK</w:t>
                  </w:r>
                </w:p>
              </w:tc>
              <w:tc>
                <w:tcPr>
                  <w:tcW w:w="0" w:type="auto"/>
                  <w:hideMark/>
                </w:tcPr>
                <w:p w14:paraId="42675972" w14:textId="77777777" w:rsidR="00CC71CE" w:rsidRPr="00BB0BF8" w:rsidRDefault="00CC71CE" w:rsidP="002C3EFD">
                  <w:pPr>
                    <w:spacing w:after="160" w:line="259" w:lineRule="auto"/>
                  </w:pPr>
                  <w:r w:rsidRPr="00BB0BF8">
                    <w:t>Nothing</w:t>
                  </w:r>
                </w:p>
              </w:tc>
            </w:tr>
            <w:tr w:rsidR="00CC71CE" w:rsidRPr="00BB0BF8" w14:paraId="18052655" w14:textId="77777777" w:rsidTr="00CC71CE">
              <w:tc>
                <w:tcPr>
                  <w:tcW w:w="0" w:type="auto"/>
                  <w:hideMark/>
                </w:tcPr>
                <w:p w14:paraId="3B3C3AF4" w14:textId="3671A3AA" w:rsidR="00CC71CE" w:rsidRPr="00BB0BF8" w:rsidRDefault="00CC71CE" w:rsidP="002C3EFD">
                  <w:pPr>
                    <w:spacing w:after="160" w:line="259" w:lineRule="auto"/>
                  </w:pPr>
                  <w:r w:rsidRPr="00BB0BF8">
                    <w:t>1</w:t>
                  </w:r>
                  <w:r>
                    <w:t>0</w:t>
                  </w:r>
                </w:p>
              </w:tc>
              <w:tc>
                <w:tcPr>
                  <w:tcW w:w="0" w:type="auto"/>
                  <w:hideMark/>
                </w:tcPr>
                <w:p w14:paraId="10AE6EEC" w14:textId="77777777" w:rsidR="00CC71CE" w:rsidRPr="00BB0BF8" w:rsidRDefault="00CC71CE" w:rsidP="002C3EFD">
                  <w:pPr>
                    <w:spacing w:after="160" w:line="259" w:lineRule="auto"/>
                  </w:pPr>
                  <w:r w:rsidRPr="00BB0BF8">
                    <w:t>Admin Customer Activation</w:t>
                  </w:r>
                </w:p>
              </w:tc>
              <w:tc>
                <w:tcPr>
                  <w:tcW w:w="0" w:type="auto"/>
                  <w:hideMark/>
                </w:tcPr>
                <w:p w14:paraId="0EE203C4" w14:textId="77777777" w:rsidR="00CC71CE" w:rsidRPr="00BB0BF8" w:rsidRDefault="00CC71CE" w:rsidP="002C3EFD">
                  <w:pPr>
                    <w:spacing w:after="160" w:line="259" w:lineRule="auto"/>
                  </w:pPr>
                  <w:r w:rsidRPr="00BB0BF8">
                    <w:t>Customer should be activated/deactivated</w:t>
                  </w:r>
                </w:p>
              </w:tc>
              <w:tc>
                <w:tcPr>
                  <w:tcW w:w="0" w:type="auto"/>
                  <w:hideMark/>
                </w:tcPr>
                <w:p w14:paraId="0FB73A3E" w14:textId="77777777" w:rsidR="00CC71CE" w:rsidRPr="00BB0BF8" w:rsidRDefault="00CC71CE" w:rsidP="002C3EFD">
                  <w:pPr>
                    <w:spacing w:after="160" w:line="259" w:lineRule="auto"/>
                  </w:pPr>
                  <w:r w:rsidRPr="00BB0BF8">
                    <w:t>OK</w:t>
                  </w:r>
                </w:p>
              </w:tc>
              <w:tc>
                <w:tcPr>
                  <w:tcW w:w="0" w:type="auto"/>
                  <w:hideMark/>
                </w:tcPr>
                <w:p w14:paraId="03420D4E" w14:textId="77777777" w:rsidR="00CC71CE" w:rsidRPr="00BB0BF8" w:rsidRDefault="00CC71CE" w:rsidP="002C3EFD">
                  <w:pPr>
                    <w:spacing w:after="160" w:line="259" w:lineRule="auto"/>
                  </w:pPr>
                  <w:r w:rsidRPr="00BB0BF8">
                    <w:t>Nothing</w:t>
                  </w:r>
                </w:p>
              </w:tc>
            </w:tr>
            <w:tr w:rsidR="00CC71CE" w:rsidRPr="00BB0BF8" w14:paraId="65FC5253" w14:textId="77777777" w:rsidTr="00CC71CE">
              <w:tc>
                <w:tcPr>
                  <w:tcW w:w="0" w:type="auto"/>
                  <w:hideMark/>
                </w:tcPr>
                <w:p w14:paraId="189C38D1" w14:textId="678ABCED" w:rsidR="00CC71CE" w:rsidRPr="00BB0BF8" w:rsidRDefault="00CC71CE" w:rsidP="002C3EFD">
                  <w:pPr>
                    <w:spacing w:after="160" w:line="259" w:lineRule="auto"/>
                  </w:pPr>
                  <w:r w:rsidRPr="00BB0BF8">
                    <w:t>1</w:t>
                  </w:r>
                  <w:r>
                    <w:t>1</w:t>
                  </w:r>
                </w:p>
              </w:tc>
              <w:tc>
                <w:tcPr>
                  <w:tcW w:w="0" w:type="auto"/>
                  <w:hideMark/>
                </w:tcPr>
                <w:p w14:paraId="3C3C5B4E" w14:textId="77777777" w:rsidR="00CC71CE" w:rsidRPr="00BB0BF8" w:rsidRDefault="00CC71CE" w:rsidP="002C3EFD">
                  <w:pPr>
                    <w:spacing w:after="160" w:line="259" w:lineRule="auto"/>
                  </w:pPr>
                  <w:r w:rsidRPr="00BB0BF8">
                    <w:t>Logout</w:t>
                  </w:r>
                </w:p>
              </w:tc>
              <w:tc>
                <w:tcPr>
                  <w:tcW w:w="0" w:type="auto"/>
                  <w:hideMark/>
                </w:tcPr>
                <w:p w14:paraId="72878DB5" w14:textId="5078ABB8" w:rsidR="00CC71CE" w:rsidRPr="00BB0BF8" w:rsidRDefault="00CC71CE" w:rsidP="002C3EFD">
                  <w:pPr>
                    <w:spacing w:after="160" w:line="259" w:lineRule="auto"/>
                  </w:pPr>
                  <w:r w:rsidRPr="00BB0BF8">
                    <w:t>Customer</w:t>
                  </w:r>
                  <w:r>
                    <w:t>/Manager/Admin</w:t>
                  </w:r>
                  <w:r w:rsidRPr="00BB0BF8">
                    <w:t xml:space="preserve"> should be logged out successfully</w:t>
                  </w:r>
                </w:p>
              </w:tc>
              <w:tc>
                <w:tcPr>
                  <w:tcW w:w="0" w:type="auto"/>
                  <w:hideMark/>
                </w:tcPr>
                <w:p w14:paraId="555458CE" w14:textId="77777777" w:rsidR="00CC71CE" w:rsidRPr="00BB0BF8" w:rsidRDefault="00CC71CE" w:rsidP="002C3EFD">
                  <w:pPr>
                    <w:spacing w:after="160" w:line="259" w:lineRule="auto"/>
                  </w:pPr>
                  <w:r w:rsidRPr="00BB0BF8">
                    <w:t>OK</w:t>
                  </w:r>
                </w:p>
              </w:tc>
              <w:tc>
                <w:tcPr>
                  <w:tcW w:w="0" w:type="auto"/>
                  <w:hideMark/>
                </w:tcPr>
                <w:p w14:paraId="1FDFC103" w14:textId="77777777" w:rsidR="00CC71CE" w:rsidRPr="00BB0BF8" w:rsidRDefault="00CC71CE" w:rsidP="002C3EFD">
                  <w:pPr>
                    <w:spacing w:after="160" w:line="259" w:lineRule="auto"/>
                  </w:pPr>
                  <w:r w:rsidRPr="00BB0BF8">
                    <w:t>Nothing</w:t>
                  </w:r>
                </w:p>
              </w:tc>
            </w:tr>
            <w:tr w:rsidR="00CC71CE" w:rsidRPr="00BB0BF8" w14:paraId="13520C7B" w14:textId="77777777" w:rsidTr="00CC71CE">
              <w:tc>
                <w:tcPr>
                  <w:tcW w:w="0" w:type="auto"/>
                </w:tcPr>
                <w:p w14:paraId="047A0A14" w14:textId="49EEB773" w:rsidR="00CC71CE" w:rsidRPr="00BB0BF8" w:rsidRDefault="00CC71CE" w:rsidP="002C3EFD">
                  <w:r>
                    <w:t>12</w:t>
                  </w:r>
                </w:p>
              </w:tc>
              <w:tc>
                <w:tcPr>
                  <w:tcW w:w="0" w:type="auto"/>
                </w:tcPr>
                <w:p w14:paraId="58E158F0" w14:textId="345B200F" w:rsidR="00CC71CE" w:rsidRPr="00BB0BF8" w:rsidRDefault="00CC71CE" w:rsidP="002C3EFD">
                  <w:r>
                    <w:t>Manager Create Customer</w:t>
                  </w:r>
                </w:p>
              </w:tc>
              <w:tc>
                <w:tcPr>
                  <w:tcW w:w="0" w:type="auto"/>
                </w:tcPr>
                <w:p w14:paraId="581DC774" w14:textId="6C14E47B" w:rsidR="00CC71CE" w:rsidRPr="00BB0BF8" w:rsidRDefault="00CC71CE" w:rsidP="002C3EFD">
                  <w:r w:rsidRPr="00BB0BF8">
                    <w:t>Customer account should be created successfully</w:t>
                  </w:r>
                </w:p>
              </w:tc>
              <w:tc>
                <w:tcPr>
                  <w:tcW w:w="0" w:type="auto"/>
                </w:tcPr>
                <w:p w14:paraId="097985EF" w14:textId="336951C2" w:rsidR="00CC71CE" w:rsidRPr="00BB0BF8" w:rsidRDefault="00CC71CE" w:rsidP="002C3EFD">
                  <w:r>
                    <w:t>OK</w:t>
                  </w:r>
                </w:p>
              </w:tc>
              <w:tc>
                <w:tcPr>
                  <w:tcW w:w="0" w:type="auto"/>
                </w:tcPr>
                <w:p w14:paraId="1613DEAB" w14:textId="3A041FCD" w:rsidR="00CC71CE" w:rsidRPr="00BB0BF8" w:rsidRDefault="00CC71CE" w:rsidP="002C3EFD">
                  <w:r w:rsidRPr="00BB0BF8">
                    <w:t>Nothing</w:t>
                  </w:r>
                </w:p>
              </w:tc>
            </w:tr>
          </w:tbl>
          <w:p w14:paraId="1BEF29DF" w14:textId="0B5AF238" w:rsidR="00CC71CE" w:rsidRPr="00BB0BF8" w:rsidRDefault="004F3A77" w:rsidP="002C3EFD">
            <w:r>
              <w:pict w14:anchorId="25DA43E1">
                <v:rect id="_x0000_i1028" style="width:446.35pt;height:.05pt" o:hrpct="989" o:hralign="center" o:hrstd="t" o:hr="t" fillcolor="#a0a0a0" stroked="f"/>
              </w:pict>
            </w:r>
          </w:p>
        </w:tc>
      </w:tr>
    </w:tbl>
    <w:p w14:paraId="49B5A876" w14:textId="77777777" w:rsidR="006A46AE" w:rsidRDefault="006A46AE" w:rsidP="00CC71CE">
      <w:pPr>
        <w:rPr>
          <w:b/>
          <w:bCs/>
          <w:sz w:val="44"/>
          <w:szCs w:val="44"/>
          <w:u w:val="single"/>
          <w:lang w:val="en-US"/>
        </w:rPr>
      </w:pPr>
    </w:p>
    <w:p w14:paraId="52EFD7BA" w14:textId="77777777" w:rsidR="006A46AE" w:rsidRDefault="006A46AE">
      <w:pPr>
        <w:rPr>
          <w:b/>
          <w:bCs/>
          <w:sz w:val="44"/>
          <w:szCs w:val="44"/>
          <w:u w:val="single"/>
          <w:lang w:val="en-US"/>
        </w:rPr>
      </w:pPr>
      <w:r>
        <w:rPr>
          <w:b/>
          <w:bCs/>
          <w:sz w:val="44"/>
          <w:szCs w:val="44"/>
          <w:u w:val="single"/>
          <w:lang w:val="en-US"/>
        </w:rPr>
        <w:br w:type="page"/>
      </w:r>
    </w:p>
    <w:p w14:paraId="1D03F658" w14:textId="6C93104A" w:rsidR="006A46AE" w:rsidRDefault="00687019" w:rsidP="00CC71CE">
      <w:pPr>
        <w:rPr>
          <w:b/>
          <w:bCs/>
          <w:sz w:val="40"/>
          <w:szCs w:val="40"/>
          <w:u w:val="single"/>
          <w:lang w:val="en-US"/>
        </w:rPr>
      </w:pPr>
      <w:r>
        <w:rPr>
          <w:b/>
          <w:bCs/>
          <w:sz w:val="40"/>
          <w:szCs w:val="40"/>
          <w:u w:val="single"/>
          <w:lang w:val="en-US"/>
        </w:rPr>
        <w:lastRenderedPageBreak/>
        <w:t>Appendix</w:t>
      </w:r>
      <w:r w:rsidR="0009793B">
        <w:rPr>
          <w:b/>
          <w:bCs/>
          <w:sz w:val="40"/>
          <w:szCs w:val="40"/>
          <w:u w:val="single"/>
          <w:lang w:val="en-US"/>
        </w:rPr>
        <w:t>-A</w:t>
      </w:r>
    </w:p>
    <w:p w14:paraId="3E33AFC4" w14:textId="480564C8" w:rsidR="00A53034" w:rsidRDefault="0012180B" w:rsidP="00CC71CE">
      <w:pPr>
        <w:rPr>
          <w:b/>
          <w:bCs/>
          <w:sz w:val="28"/>
          <w:szCs w:val="28"/>
          <w:u w:val="single"/>
          <w:lang w:val="en-US"/>
        </w:rPr>
      </w:pPr>
      <w:r>
        <w:rPr>
          <w:b/>
          <w:bCs/>
          <w:sz w:val="28"/>
          <w:szCs w:val="28"/>
          <w:u w:val="single"/>
          <w:lang w:val="en-US"/>
        </w:rPr>
        <w:t>E-R Diagram</w:t>
      </w:r>
    </w:p>
    <w:p w14:paraId="119FF67D" w14:textId="77777777" w:rsidR="0012180B" w:rsidRDefault="0012180B" w:rsidP="00CC71CE">
      <w:pPr>
        <w:rPr>
          <w:b/>
          <w:bCs/>
          <w:sz w:val="28"/>
          <w:szCs w:val="28"/>
          <w:u w:val="single"/>
        </w:rPr>
      </w:pPr>
    </w:p>
    <w:p w14:paraId="7590E2D6" w14:textId="3E38519E" w:rsidR="0012180B" w:rsidRPr="0012180B" w:rsidRDefault="0012180B" w:rsidP="00CC71CE">
      <w:pPr>
        <w:rPr>
          <w:b/>
          <w:bCs/>
          <w:sz w:val="28"/>
          <w:szCs w:val="28"/>
          <w:u w:val="single"/>
          <w:lang w:val="en-US"/>
        </w:rPr>
      </w:pPr>
      <w:r w:rsidRPr="00A53034">
        <w:rPr>
          <w:b/>
          <w:bCs/>
          <w:sz w:val="28"/>
          <w:szCs w:val="28"/>
          <w:u w:val="single"/>
        </w:rPr>
        <w:drawing>
          <wp:inline distT="0" distB="0" distL="0" distR="0" wp14:anchorId="35E059E5" wp14:editId="6E834D45">
            <wp:extent cx="5731510" cy="5202621"/>
            <wp:effectExtent l="0" t="0" r="2540" b="0"/>
            <wp:docPr id="1850702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601" cy="5207242"/>
                    </a:xfrm>
                    <a:prstGeom prst="rect">
                      <a:avLst/>
                    </a:prstGeom>
                    <a:noFill/>
                    <a:ln>
                      <a:noFill/>
                    </a:ln>
                  </pic:spPr>
                </pic:pic>
              </a:graphicData>
            </a:graphic>
          </wp:inline>
        </w:drawing>
      </w:r>
    </w:p>
    <w:p w14:paraId="3DCFA0B8" w14:textId="0A323D23" w:rsidR="00A53034" w:rsidRPr="00A53034" w:rsidRDefault="00A53034" w:rsidP="00A53034">
      <w:pPr>
        <w:rPr>
          <w:b/>
          <w:bCs/>
          <w:sz w:val="28"/>
          <w:szCs w:val="28"/>
          <w:u w:val="single"/>
        </w:rPr>
      </w:pPr>
    </w:p>
    <w:p w14:paraId="449C958A" w14:textId="77777777" w:rsidR="0009793B" w:rsidRPr="00A53034" w:rsidRDefault="0009793B" w:rsidP="00CC71CE">
      <w:pPr>
        <w:rPr>
          <w:b/>
          <w:bCs/>
          <w:sz w:val="28"/>
          <w:szCs w:val="28"/>
          <w:u w:val="single"/>
          <w:lang w:val="en-US"/>
        </w:rPr>
      </w:pPr>
    </w:p>
    <w:p w14:paraId="15E038AC" w14:textId="77777777" w:rsidR="0009793B" w:rsidRPr="005F6874" w:rsidRDefault="0009793B" w:rsidP="00CC71CE">
      <w:pPr>
        <w:rPr>
          <w:b/>
          <w:bCs/>
          <w:sz w:val="28"/>
          <w:szCs w:val="28"/>
          <w:u w:val="single"/>
          <w:lang w:val="en-US"/>
        </w:rPr>
      </w:pPr>
    </w:p>
    <w:p w14:paraId="0E3E728F" w14:textId="29812D17" w:rsidR="006A46AE" w:rsidRDefault="006A46AE">
      <w:pPr>
        <w:rPr>
          <w:b/>
          <w:bCs/>
          <w:sz w:val="44"/>
          <w:szCs w:val="44"/>
          <w:u w:val="single"/>
          <w:lang w:val="en-US"/>
        </w:rPr>
      </w:pPr>
      <w:r>
        <w:rPr>
          <w:b/>
          <w:bCs/>
          <w:sz w:val="44"/>
          <w:szCs w:val="44"/>
          <w:u w:val="single"/>
          <w:lang w:val="en-US"/>
        </w:rPr>
        <w:br w:type="page"/>
      </w:r>
    </w:p>
    <w:p w14:paraId="104EA2F7" w14:textId="2644EF4C" w:rsidR="00E93004" w:rsidRDefault="000C6498" w:rsidP="00CC71CE">
      <w:pPr>
        <w:rPr>
          <w:b/>
          <w:bCs/>
          <w:sz w:val="36"/>
          <w:szCs w:val="36"/>
          <w:u w:val="single"/>
          <w:lang w:val="en-US"/>
        </w:rPr>
      </w:pPr>
      <w:r>
        <w:rPr>
          <w:b/>
          <w:bCs/>
          <w:sz w:val="36"/>
          <w:szCs w:val="36"/>
          <w:u w:val="single"/>
          <w:lang w:val="en-US"/>
        </w:rPr>
        <w:lastRenderedPageBreak/>
        <w:t>Class Diagram</w:t>
      </w:r>
    </w:p>
    <w:p w14:paraId="78A1A4AF" w14:textId="76B3689A" w:rsidR="000C6498" w:rsidRPr="000C6498" w:rsidRDefault="000C6498" w:rsidP="000C6498">
      <w:pPr>
        <w:rPr>
          <w:b/>
          <w:bCs/>
          <w:sz w:val="36"/>
          <w:szCs w:val="36"/>
          <w:u w:val="single"/>
        </w:rPr>
      </w:pPr>
      <w:r w:rsidRPr="000C6498">
        <w:rPr>
          <w:b/>
          <w:bCs/>
          <w:sz w:val="36"/>
          <w:szCs w:val="36"/>
          <w:u w:val="single"/>
        </w:rPr>
        <w:drawing>
          <wp:inline distT="0" distB="0" distL="0" distR="0" wp14:anchorId="4F011C25" wp14:editId="12A8F45E">
            <wp:extent cx="5731510" cy="8107045"/>
            <wp:effectExtent l="0" t="0" r="2540" b="8255"/>
            <wp:docPr id="1446963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8107045"/>
                    </a:xfrm>
                    <a:prstGeom prst="rect">
                      <a:avLst/>
                    </a:prstGeom>
                    <a:noFill/>
                    <a:ln>
                      <a:noFill/>
                    </a:ln>
                  </pic:spPr>
                </pic:pic>
              </a:graphicData>
            </a:graphic>
          </wp:inline>
        </w:drawing>
      </w:r>
    </w:p>
    <w:p w14:paraId="5C237E5F" w14:textId="3A13F86F" w:rsidR="002A2A93" w:rsidRPr="00C73DE2" w:rsidRDefault="00E93004" w:rsidP="00CC71CE">
      <w:pPr>
        <w:rPr>
          <w:b/>
          <w:bCs/>
          <w:sz w:val="44"/>
          <w:szCs w:val="44"/>
          <w:u w:val="single"/>
          <w:lang w:val="en-US"/>
        </w:rPr>
      </w:pPr>
      <w:r>
        <w:rPr>
          <w:b/>
          <w:bCs/>
          <w:sz w:val="44"/>
          <w:szCs w:val="44"/>
          <w:u w:val="single"/>
          <w:lang w:val="en-US"/>
        </w:rPr>
        <w:br w:type="page"/>
      </w:r>
      <w:r w:rsidR="000E3563" w:rsidRPr="00C73DE2">
        <w:rPr>
          <w:b/>
          <w:bCs/>
          <w:sz w:val="44"/>
          <w:szCs w:val="44"/>
          <w:u w:val="single"/>
          <w:lang w:val="en-US"/>
        </w:rPr>
        <w:lastRenderedPageBreak/>
        <w:t>Appendix</w:t>
      </w:r>
      <w:r w:rsidR="003F55C1">
        <w:rPr>
          <w:b/>
          <w:bCs/>
          <w:sz w:val="44"/>
          <w:szCs w:val="44"/>
          <w:u w:val="single"/>
          <w:lang w:val="en-US"/>
        </w:rPr>
        <w:t>-B</w:t>
      </w:r>
      <w:r w:rsidR="00C73DE2" w:rsidRPr="00C73DE2">
        <w:rPr>
          <w:b/>
          <w:bCs/>
          <w:sz w:val="44"/>
          <w:szCs w:val="44"/>
          <w:u w:val="single"/>
          <w:lang w:val="en-US"/>
        </w:rPr>
        <w:t>(Scr</w:t>
      </w:r>
      <w:r w:rsidR="00C73DE2">
        <w:rPr>
          <w:b/>
          <w:bCs/>
          <w:sz w:val="44"/>
          <w:szCs w:val="44"/>
          <w:u w:val="single"/>
          <w:lang w:val="en-US"/>
        </w:rPr>
        <w:t>e</w:t>
      </w:r>
      <w:r w:rsidR="00C73DE2" w:rsidRPr="00C73DE2">
        <w:rPr>
          <w:b/>
          <w:bCs/>
          <w:sz w:val="44"/>
          <w:szCs w:val="44"/>
          <w:u w:val="single"/>
          <w:lang w:val="en-US"/>
        </w:rPr>
        <w:t>enshots)</w:t>
      </w:r>
    </w:p>
    <w:p w14:paraId="1B794229" w14:textId="77777777" w:rsidR="00C73DE2" w:rsidRDefault="00C73DE2" w:rsidP="00CC71CE">
      <w:pPr>
        <w:rPr>
          <w:b/>
          <w:bCs/>
          <w:sz w:val="44"/>
          <w:szCs w:val="44"/>
          <w:lang w:val="en-US"/>
        </w:rPr>
      </w:pPr>
    </w:p>
    <w:p w14:paraId="2A159D51" w14:textId="1532F061" w:rsidR="00C73DE2" w:rsidRDefault="00EE5A3E" w:rsidP="00CC71CE">
      <w:pPr>
        <w:rPr>
          <w:sz w:val="36"/>
          <w:szCs w:val="36"/>
          <w:lang w:val="en-US"/>
        </w:rPr>
      </w:pPr>
      <w:r w:rsidRPr="00EE5A3E">
        <w:rPr>
          <w:sz w:val="36"/>
          <w:szCs w:val="36"/>
          <w:lang w:val="en-US"/>
        </w:rPr>
        <w:t>Homepage</w:t>
      </w:r>
    </w:p>
    <w:p w14:paraId="0D79657C" w14:textId="2132EC01" w:rsidR="00EE5A3E" w:rsidRPr="00EE5A3E" w:rsidRDefault="00EE5A3E" w:rsidP="00EE5A3E">
      <w:pPr>
        <w:rPr>
          <w:sz w:val="36"/>
          <w:szCs w:val="36"/>
        </w:rPr>
      </w:pPr>
      <w:r w:rsidRPr="00EE5A3E">
        <w:rPr>
          <w:noProof/>
          <w:sz w:val="36"/>
          <w:szCs w:val="36"/>
        </w:rPr>
        <w:drawing>
          <wp:inline distT="0" distB="0" distL="0" distR="0" wp14:anchorId="7BABEB93" wp14:editId="1D2B4CED">
            <wp:extent cx="5731510" cy="3222625"/>
            <wp:effectExtent l="0" t="0" r="2540" b="0"/>
            <wp:docPr id="812235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1905E38" w14:textId="722D4E07" w:rsidR="00EE5A3E" w:rsidRDefault="00EE5A3E" w:rsidP="00CC71CE">
      <w:pPr>
        <w:rPr>
          <w:sz w:val="36"/>
          <w:szCs w:val="36"/>
          <w:lang w:val="en-US"/>
        </w:rPr>
      </w:pPr>
    </w:p>
    <w:p w14:paraId="4F1761FF" w14:textId="77777777" w:rsidR="00EE5A3E" w:rsidRDefault="00EE5A3E">
      <w:pPr>
        <w:rPr>
          <w:sz w:val="36"/>
          <w:szCs w:val="36"/>
          <w:lang w:val="en-US"/>
        </w:rPr>
      </w:pPr>
      <w:r>
        <w:rPr>
          <w:sz w:val="36"/>
          <w:szCs w:val="36"/>
          <w:lang w:val="en-US"/>
        </w:rPr>
        <w:br w:type="page"/>
      </w:r>
    </w:p>
    <w:p w14:paraId="01A6AC51" w14:textId="078E89C7" w:rsidR="00EE5A3E" w:rsidRPr="006A46AE" w:rsidRDefault="00DE55D2" w:rsidP="00CC71CE">
      <w:pPr>
        <w:rPr>
          <w:sz w:val="36"/>
          <w:szCs w:val="36"/>
          <w:u w:val="single"/>
          <w:lang w:val="en-US"/>
        </w:rPr>
      </w:pPr>
      <w:r w:rsidRPr="006A46AE">
        <w:rPr>
          <w:sz w:val="36"/>
          <w:szCs w:val="36"/>
          <w:u w:val="single"/>
          <w:lang w:val="en-US"/>
        </w:rPr>
        <w:lastRenderedPageBreak/>
        <w:t>Login</w:t>
      </w:r>
    </w:p>
    <w:p w14:paraId="42284CC0" w14:textId="2FEBB90D" w:rsidR="00DE55D2" w:rsidRPr="00DE55D2" w:rsidRDefault="00DE55D2" w:rsidP="00DE55D2">
      <w:pPr>
        <w:rPr>
          <w:sz w:val="36"/>
          <w:szCs w:val="36"/>
        </w:rPr>
      </w:pPr>
      <w:r w:rsidRPr="00DE55D2">
        <w:rPr>
          <w:noProof/>
          <w:sz w:val="36"/>
          <w:szCs w:val="36"/>
        </w:rPr>
        <w:drawing>
          <wp:inline distT="0" distB="0" distL="0" distR="0" wp14:anchorId="3E7FA6A1" wp14:editId="3C4B4D92">
            <wp:extent cx="5731510" cy="3222625"/>
            <wp:effectExtent l="0" t="0" r="2540" b="0"/>
            <wp:docPr id="626409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D013B5E" w14:textId="5A8B5C24" w:rsidR="00DE55D2" w:rsidRDefault="00DE55D2" w:rsidP="00CC71CE">
      <w:pPr>
        <w:rPr>
          <w:sz w:val="36"/>
          <w:szCs w:val="36"/>
          <w:lang w:val="en-US"/>
        </w:rPr>
      </w:pPr>
    </w:p>
    <w:p w14:paraId="2F5AB0D6" w14:textId="6D025D32" w:rsidR="00DE55D2" w:rsidRDefault="00DE55D2">
      <w:pPr>
        <w:rPr>
          <w:sz w:val="36"/>
          <w:szCs w:val="36"/>
          <w:lang w:val="en-US"/>
        </w:rPr>
      </w:pPr>
    </w:p>
    <w:p w14:paraId="4A091C31" w14:textId="1B816A21" w:rsidR="00DE55D2" w:rsidRPr="006A46AE" w:rsidRDefault="007E1B2E" w:rsidP="00CC71CE">
      <w:pPr>
        <w:rPr>
          <w:sz w:val="36"/>
          <w:szCs w:val="36"/>
          <w:u w:val="single"/>
          <w:lang w:val="en-US"/>
        </w:rPr>
      </w:pPr>
      <w:r w:rsidRPr="006A46AE">
        <w:rPr>
          <w:sz w:val="36"/>
          <w:szCs w:val="36"/>
          <w:u w:val="single"/>
          <w:lang w:val="en-US"/>
        </w:rPr>
        <w:t>Sign</w:t>
      </w:r>
      <w:r w:rsidR="006A46AE">
        <w:rPr>
          <w:sz w:val="36"/>
          <w:szCs w:val="36"/>
          <w:u w:val="single"/>
          <w:lang w:val="en-US"/>
        </w:rPr>
        <w:t xml:space="preserve"> </w:t>
      </w:r>
      <w:r w:rsidRPr="006A46AE">
        <w:rPr>
          <w:sz w:val="36"/>
          <w:szCs w:val="36"/>
          <w:u w:val="single"/>
          <w:lang w:val="en-US"/>
        </w:rPr>
        <w:t>Up</w:t>
      </w:r>
    </w:p>
    <w:p w14:paraId="4F7DB188" w14:textId="500F5274" w:rsidR="0031102B" w:rsidRPr="0031102B" w:rsidRDefault="0031102B" w:rsidP="0031102B">
      <w:pPr>
        <w:rPr>
          <w:sz w:val="36"/>
          <w:szCs w:val="36"/>
        </w:rPr>
      </w:pPr>
      <w:r>
        <w:rPr>
          <w:noProof/>
          <w:sz w:val="36"/>
          <w:szCs w:val="36"/>
        </w:rPr>
        <w:drawing>
          <wp:inline distT="0" distB="0" distL="0" distR="0" wp14:anchorId="5EE76AD5" wp14:editId="69753216">
            <wp:extent cx="5730875" cy="3225165"/>
            <wp:effectExtent l="0" t="0" r="3175" b="0"/>
            <wp:docPr id="2052415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59F583E9" w14:textId="6B10A081" w:rsidR="0031102B" w:rsidRDefault="0031102B" w:rsidP="00CC71CE">
      <w:pPr>
        <w:rPr>
          <w:sz w:val="36"/>
          <w:szCs w:val="36"/>
          <w:lang w:val="en-US"/>
        </w:rPr>
      </w:pPr>
    </w:p>
    <w:p w14:paraId="31876266" w14:textId="77777777" w:rsidR="00FF3840" w:rsidRPr="00FF3840" w:rsidRDefault="00FF3840">
      <w:pPr>
        <w:rPr>
          <w:b/>
          <w:bCs/>
          <w:sz w:val="36"/>
          <w:szCs w:val="36"/>
          <w:u w:val="single"/>
          <w:lang w:val="en-US"/>
        </w:rPr>
      </w:pPr>
    </w:p>
    <w:p w14:paraId="7CD7A557" w14:textId="68DE4198" w:rsidR="003B1B1A" w:rsidRDefault="003B1B1A">
      <w:pPr>
        <w:rPr>
          <w:sz w:val="36"/>
          <w:szCs w:val="36"/>
          <w:u w:val="single"/>
          <w:lang w:val="en-US"/>
        </w:rPr>
      </w:pPr>
      <w:r w:rsidRPr="003B1B1A">
        <w:rPr>
          <w:sz w:val="36"/>
          <w:szCs w:val="36"/>
          <w:u w:val="single"/>
          <w:lang w:val="en-US"/>
        </w:rPr>
        <w:t>Customer Dashboard</w:t>
      </w:r>
    </w:p>
    <w:p w14:paraId="715AFD9B" w14:textId="6DC007D4" w:rsidR="00D23461" w:rsidRPr="00D23461" w:rsidRDefault="00D23461" w:rsidP="00D23461">
      <w:pPr>
        <w:rPr>
          <w:sz w:val="36"/>
          <w:szCs w:val="36"/>
          <w:u w:val="single"/>
        </w:rPr>
      </w:pPr>
      <w:r w:rsidRPr="00D23461">
        <w:rPr>
          <w:noProof/>
          <w:sz w:val="36"/>
          <w:szCs w:val="36"/>
          <w:u w:val="single"/>
        </w:rPr>
        <w:drawing>
          <wp:inline distT="0" distB="0" distL="0" distR="0" wp14:anchorId="58773C8E" wp14:editId="106B6532">
            <wp:extent cx="5731510" cy="3223895"/>
            <wp:effectExtent l="0" t="0" r="2540" b="0"/>
            <wp:docPr id="6997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B095B1" w14:textId="77777777" w:rsidR="00D23461" w:rsidRDefault="00D23461">
      <w:pPr>
        <w:rPr>
          <w:sz w:val="36"/>
          <w:szCs w:val="36"/>
          <w:u w:val="single"/>
          <w:lang w:val="en-US"/>
        </w:rPr>
      </w:pPr>
    </w:p>
    <w:p w14:paraId="536DE475" w14:textId="77777777" w:rsidR="00606A3F" w:rsidRDefault="00606A3F">
      <w:pPr>
        <w:rPr>
          <w:sz w:val="36"/>
          <w:szCs w:val="36"/>
          <w:u w:val="single"/>
          <w:lang w:val="en-US"/>
        </w:rPr>
      </w:pPr>
      <w:r>
        <w:rPr>
          <w:sz w:val="36"/>
          <w:szCs w:val="36"/>
          <w:u w:val="single"/>
          <w:lang w:val="en-US"/>
        </w:rPr>
        <w:t>Customer Transactions</w:t>
      </w:r>
    </w:p>
    <w:p w14:paraId="158697E3" w14:textId="44BA5E9C" w:rsidR="00606A3F" w:rsidRPr="00606A3F" w:rsidRDefault="00606A3F" w:rsidP="00606A3F">
      <w:pPr>
        <w:rPr>
          <w:sz w:val="36"/>
          <w:szCs w:val="36"/>
          <w:u w:val="single"/>
        </w:rPr>
      </w:pPr>
      <w:r w:rsidRPr="00606A3F">
        <w:rPr>
          <w:noProof/>
          <w:sz w:val="36"/>
          <w:szCs w:val="36"/>
          <w:u w:val="single"/>
        </w:rPr>
        <w:drawing>
          <wp:inline distT="0" distB="0" distL="0" distR="0" wp14:anchorId="179A4CF2" wp14:editId="29042378">
            <wp:extent cx="5731510" cy="3223895"/>
            <wp:effectExtent l="0" t="0" r="2540" b="0"/>
            <wp:docPr id="1806432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F2D31E" w14:textId="77777777" w:rsidR="003F6193" w:rsidRDefault="003F6193">
      <w:pPr>
        <w:rPr>
          <w:sz w:val="36"/>
          <w:szCs w:val="36"/>
          <w:u w:val="single"/>
          <w:lang w:val="en-US"/>
        </w:rPr>
      </w:pPr>
    </w:p>
    <w:p w14:paraId="77EA6EEB" w14:textId="57BFACB1" w:rsidR="0031102B" w:rsidRPr="003B1B1A" w:rsidRDefault="0031102B">
      <w:pPr>
        <w:rPr>
          <w:sz w:val="36"/>
          <w:szCs w:val="36"/>
          <w:u w:val="single"/>
          <w:lang w:val="en-US"/>
        </w:rPr>
      </w:pPr>
    </w:p>
    <w:p w14:paraId="6F50ECB2" w14:textId="77777777" w:rsidR="00FF3840" w:rsidRDefault="00FF3840" w:rsidP="00FF3840">
      <w:pPr>
        <w:rPr>
          <w:sz w:val="36"/>
          <w:szCs w:val="36"/>
          <w:u w:val="single"/>
          <w:lang w:val="en-US"/>
        </w:rPr>
      </w:pPr>
      <w:r>
        <w:rPr>
          <w:sz w:val="36"/>
          <w:szCs w:val="36"/>
          <w:u w:val="single"/>
          <w:lang w:val="en-US"/>
        </w:rPr>
        <w:t xml:space="preserve">Customer Fund </w:t>
      </w:r>
      <w:proofErr w:type="gramStart"/>
      <w:r>
        <w:rPr>
          <w:sz w:val="36"/>
          <w:szCs w:val="36"/>
          <w:u w:val="single"/>
          <w:lang w:val="en-US"/>
        </w:rPr>
        <w:t>Transfer(</w:t>
      </w:r>
      <w:proofErr w:type="gramEnd"/>
      <w:r>
        <w:rPr>
          <w:sz w:val="36"/>
          <w:szCs w:val="36"/>
          <w:u w:val="single"/>
          <w:lang w:val="en-US"/>
        </w:rPr>
        <w:t>New Transfer)</w:t>
      </w:r>
    </w:p>
    <w:p w14:paraId="0E95662C" w14:textId="77777777" w:rsidR="00FF3840" w:rsidRPr="00506D04" w:rsidRDefault="00FF3840" w:rsidP="00FF3840">
      <w:pPr>
        <w:rPr>
          <w:sz w:val="36"/>
          <w:szCs w:val="36"/>
        </w:rPr>
      </w:pPr>
      <w:r w:rsidRPr="00506D04">
        <w:rPr>
          <w:noProof/>
          <w:sz w:val="36"/>
          <w:szCs w:val="36"/>
        </w:rPr>
        <w:drawing>
          <wp:inline distT="0" distB="0" distL="0" distR="0" wp14:anchorId="14EE44DD" wp14:editId="13D48145">
            <wp:extent cx="5731510" cy="3223895"/>
            <wp:effectExtent l="0" t="0" r="2540" b="0"/>
            <wp:docPr id="1041921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7D630E" w14:textId="77777777" w:rsidR="00FF3840" w:rsidRDefault="00FF3840" w:rsidP="00FF3840">
      <w:pPr>
        <w:rPr>
          <w:sz w:val="36"/>
          <w:szCs w:val="36"/>
          <w:lang w:val="en-US"/>
        </w:rPr>
      </w:pPr>
    </w:p>
    <w:p w14:paraId="294DC4FD" w14:textId="77777777" w:rsidR="00FF3840" w:rsidRDefault="00FF3840" w:rsidP="00FF3840">
      <w:pPr>
        <w:rPr>
          <w:sz w:val="36"/>
          <w:szCs w:val="36"/>
          <w:lang w:val="en-US"/>
        </w:rPr>
      </w:pPr>
      <w:r>
        <w:rPr>
          <w:sz w:val="36"/>
          <w:szCs w:val="36"/>
          <w:lang w:val="en-US"/>
        </w:rPr>
        <w:t xml:space="preserve">Fund </w:t>
      </w:r>
      <w:proofErr w:type="gramStart"/>
      <w:r>
        <w:rPr>
          <w:sz w:val="36"/>
          <w:szCs w:val="36"/>
          <w:lang w:val="en-US"/>
        </w:rPr>
        <w:t>Transfer(</w:t>
      </w:r>
      <w:proofErr w:type="gramEnd"/>
      <w:r>
        <w:rPr>
          <w:sz w:val="36"/>
          <w:szCs w:val="36"/>
          <w:lang w:val="en-US"/>
        </w:rPr>
        <w:t>Transaction History)</w:t>
      </w:r>
    </w:p>
    <w:p w14:paraId="278ADA87" w14:textId="77777777" w:rsidR="00FF3840" w:rsidRPr="00576B84" w:rsidRDefault="00FF3840" w:rsidP="00FF3840">
      <w:pPr>
        <w:rPr>
          <w:sz w:val="36"/>
          <w:szCs w:val="36"/>
        </w:rPr>
      </w:pPr>
      <w:r w:rsidRPr="00576B84">
        <w:rPr>
          <w:noProof/>
          <w:sz w:val="36"/>
          <w:szCs w:val="36"/>
        </w:rPr>
        <w:drawing>
          <wp:inline distT="0" distB="0" distL="0" distR="0" wp14:anchorId="5A6FE345" wp14:editId="116EB88B">
            <wp:extent cx="5731510" cy="3223895"/>
            <wp:effectExtent l="0" t="0" r="2540" b="0"/>
            <wp:docPr id="898063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172704" w14:textId="4C130A39" w:rsidR="00576B84" w:rsidRDefault="00576B84" w:rsidP="00CC71CE">
      <w:pPr>
        <w:rPr>
          <w:sz w:val="36"/>
          <w:szCs w:val="36"/>
          <w:lang w:val="en-US"/>
        </w:rPr>
      </w:pPr>
    </w:p>
    <w:p w14:paraId="3A5D4D97" w14:textId="77777777" w:rsidR="00FF3840" w:rsidRDefault="00FF3840" w:rsidP="00FF3840">
      <w:pPr>
        <w:rPr>
          <w:sz w:val="36"/>
          <w:szCs w:val="36"/>
          <w:u w:val="single"/>
          <w:lang w:val="en-US"/>
        </w:rPr>
      </w:pPr>
      <w:r w:rsidRPr="004833AA">
        <w:rPr>
          <w:sz w:val="36"/>
          <w:szCs w:val="36"/>
          <w:u w:val="single"/>
          <w:lang w:val="en-US"/>
        </w:rPr>
        <w:lastRenderedPageBreak/>
        <w:t>Fund Transfer (OTP)</w:t>
      </w:r>
    </w:p>
    <w:p w14:paraId="28767831" w14:textId="77777777" w:rsidR="00FF3840" w:rsidRDefault="00FF3840" w:rsidP="00FF3840">
      <w:pPr>
        <w:rPr>
          <w:sz w:val="36"/>
          <w:szCs w:val="36"/>
          <w:u w:val="single"/>
          <w:lang w:val="en-US"/>
        </w:rPr>
      </w:pPr>
    </w:p>
    <w:p w14:paraId="63EDBD93" w14:textId="77777777" w:rsidR="00FF3840" w:rsidRPr="002968B6" w:rsidRDefault="00FF3840" w:rsidP="00FF3840">
      <w:pPr>
        <w:rPr>
          <w:sz w:val="36"/>
          <w:szCs w:val="36"/>
          <w:u w:val="single"/>
        </w:rPr>
      </w:pPr>
      <w:r w:rsidRPr="002968B6">
        <w:rPr>
          <w:noProof/>
          <w:sz w:val="36"/>
          <w:szCs w:val="36"/>
          <w:u w:val="single"/>
        </w:rPr>
        <w:drawing>
          <wp:inline distT="0" distB="0" distL="0" distR="0" wp14:anchorId="29BBFDE6" wp14:editId="2C082065">
            <wp:extent cx="5731510" cy="3223895"/>
            <wp:effectExtent l="0" t="0" r="2540" b="0"/>
            <wp:docPr id="6977262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8E9F13" w14:textId="77777777" w:rsidR="00FF3840" w:rsidRDefault="00FF3840" w:rsidP="00FF3840">
      <w:pPr>
        <w:rPr>
          <w:sz w:val="36"/>
          <w:szCs w:val="36"/>
          <w:u w:val="single"/>
          <w:lang w:val="en-US"/>
        </w:rPr>
      </w:pPr>
    </w:p>
    <w:p w14:paraId="24795A3F" w14:textId="77777777" w:rsidR="00FF3840" w:rsidRDefault="00FF3840" w:rsidP="00FF3840">
      <w:pPr>
        <w:rPr>
          <w:sz w:val="36"/>
          <w:szCs w:val="36"/>
          <w:u w:val="single"/>
          <w:lang w:val="en-US"/>
        </w:rPr>
      </w:pPr>
    </w:p>
    <w:p w14:paraId="5E87DB28" w14:textId="77777777" w:rsidR="00FF3840" w:rsidRDefault="00FF3840" w:rsidP="00FF3840">
      <w:pPr>
        <w:rPr>
          <w:sz w:val="36"/>
          <w:szCs w:val="36"/>
          <w:u w:val="single"/>
          <w:lang w:val="en-US"/>
        </w:rPr>
      </w:pPr>
      <w:r>
        <w:rPr>
          <w:sz w:val="36"/>
          <w:szCs w:val="36"/>
          <w:u w:val="single"/>
          <w:lang w:val="en-US"/>
        </w:rPr>
        <w:t>Loan Details</w:t>
      </w:r>
    </w:p>
    <w:p w14:paraId="1CEF772F" w14:textId="77777777" w:rsidR="00FF3840" w:rsidRPr="00FF3840" w:rsidRDefault="00FF3840" w:rsidP="00FF3840">
      <w:pPr>
        <w:rPr>
          <w:sz w:val="36"/>
          <w:szCs w:val="36"/>
          <w:u w:val="single"/>
        </w:rPr>
      </w:pPr>
      <w:r w:rsidRPr="00FF3840">
        <w:rPr>
          <w:noProof/>
          <w:sz w:val="36"/>
          <w:szCs w:val="36"/>
          <w:u w:val="single"/>
        </w:rPr>
        <w:drawing>
          <wp:inline distT="0" distB="0" distL="0" distR="0" wp14:anchorId="4ECF933D" wp14:editId="0C33F2DF">
            <wp:extent cx="5731510" cy="3223895"/>
            <wp:effectExtent l="0" t="0" r="2540" b="0"/>
            <wp:docPr id="5116743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9F8D17" w14:textId="77777777" w:rsidR="00C92C48" w:rsidRDefault="00C92C48">
      <w:pPr>
        <w:rPr>
          <w:sz w:val="36"/>
          <w:szCs w:val="36"/>
          <w:u w:val="single"/>
          <w:lang w:val="en-US"/>
        </w:rPr>
      </w:pPr>
      <w:r>
        <w:rPr>
          <w:sz w:val="36"/>
          <w:szCs w:val="36"/>
          <w:u w:val="single"/>
          <w:lang w:val="en-US"/>
        </w:rPr>
        <w:lastRenderedPageBreak/>
        <w:t>Manager Create Customer</w:t>
      </w:r>
    </w:p>
    <w:p w14:paraId="6EC3CFA3" w14:textId="7D1C9F54" w:rsidR="00C92C48" w:rsidRPr="00C92C48" w:rsidRDefault="00C92C48" w:rsidP="00C92C48">
      <w:pPr>
        <w:rPr>
          <w:sz w:val="36"/>
          <w:szCs w:val="36"/>
        </w:rPr>
      </w:pPr>
      <w:r w:rsidRPr="00C92C48">
        <w:rPr>
          <w:noProof/>
          <w:sz w:val="36"/>
          <w:szCs w:val="36"/>
        </w:rPr>
        <w:drawing>
          <wp:inline distT="0" distB="0" distL="0" distR="0" wp14:anchorId="6925EB61" wp14:editId="591E5E83">
            <wp:extent cx="5731510" cy="3222625"/>
            <wp:effectExtent l="0" t="0" r="2540" b="0"/>
            <wp:docPr id="1954782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ECB6469" w14:textId="77777777" w:rsidR="00A557F2" w:rsidRPr="00A557F2" w:rsidRDefault="00A557F2">
      <w:pPr>
        <w:rPr>
          <w:sz w:val="36"/>
          <w:szCs w:val="36"/>
          <w:u w:val="single"/>
          <w:lang w:val="en-US"/>
        </w:rPr>
      </w:pPr>
    </w:p>
    <w:p w14:paraId="78F71FD8" w14:textId="77777777" w:rsidR="00A557F2" w:rsidRDefault="00A557F2">
      <w:pPr>
        <w:rPr>
          <w:sz w:val="36"/>
          <w:szCs w:val="36"/>
          <w:u w:val="single"/>
          <w:lang w:val="en-US"/>
        </w:rPr>
      </w:pPr>
      <w:r w:rsidRPr="00A557F2">
        <w:rPr>
          <w:sz w:val="36"/>
          <w:szCs w:val="36"/>
          <w:u w:val="single"/>
          <w:lang w:val="en-US"/>
        </w:rPr>
        <w:t>Edit</w:t>
      </w:r>
      <w:r>
        <w:rPr>
          <w:sz w:val="36"/>
          <w:szCs w:val="36"/>
          <w:u w:val="single"/>
          <w:lang w:val="en-US"/>
        </w:rPr>
        <w:t xml:space="preserve"> </w:t>
      </w:r>
      <w:r w:rsidRPr="00A557F2">
        <w:rPr>
          <w:sz w:val="36"/>
          <w:szCs w:val="36"/>
          <w:u w:val="single"/>
          <w:lang w:val="en-US"/>
        </w:rPr>
        <w:t>Details</w:t>
      </w:r>
    </w:p>
    <w:p w14:paraId="0860E7AB" w14:textId="488DD8A6" w:rsidR="00A557F2" w:rsidRPr="00A557F2" w:rsidRDefault="00A557F2" w:rsidP="00A557F2">
      <w:pPr>
        <w:rPr>
          <w:sz w:val="36"/>
          <w:szCs w:val="36"/>
        </w:rPr>
      </w:pPr>
      <w:r w:rsidRPr="00A557F2">
        <w:rPr>
          <w:noProof/>
          <w:sz w:val="36"/>
          <w:szCs w:val="36"/>
        </w:rPr>
        <w:drawing>
          <wp:inline distT="0" distB="0" distL="0" distR="0" wp14:anchorId="13A05170" wp14:editId="40F31588">
            <wp:extent cx="5731510" cy="3222625"/>
            <wp:effectExtent l="0" t="0" r="2540" b="0"/>
            <wp:docPr id="8032966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17C15E9" w14:textId="23185EBC" w:rsidR="00576B84" w:rsidRDefault="00576B84">
      <w:pPr>
        <w:rPr>
          <w:sz w:val="36"/>
          <w:szCs w:val="36"/>
          <w:lang w:val="en-US"/>
        </w:rPr>
      </w:pPr>
      <w:r>
        <w:rPr>
          <w:sz w:val="36"/>
          <w:szCs w:val="36"/>
          <w:lang w:val="en-US"/>
        </w:rPr>
        <w:br w:type="page"/>
      </w:r>
    </w:p>
    <w:p w14:paraId="4829F152" w14:textId="21833963" w:rsidR="002968B6" w:rsidRDefault="00A557F2" w:rsidP="00CC71CE">
      <w:pPr>
        <w:rPr>
          <w:sz w:val="36"/>
          <w:szCs w:val="36"/>
          <w:u w:val="single"/>
          <w:lang w:val="en-US"/>
        </w:rPr>
      </w:pPr>
      <w:r>
        <w:rPr>
          <w:sz w:val="36"/>
          <w:szCs w:val="36"/>
          <w:u w:val="single"/>
          <w:lang w:val="en-US"/>
        </w:rPr>
        <w:lastRenderedPageBreak/>
        <w:t>Change Password</w:t>
      </w:r>
    </w:p>
    <w:p w14:paraId="3E95449F" w14:textId="602AF8F2" w:rsidR="007B14BE" w:rsidRPr="007B14BE" w:rsidRDefault="007B14BE" w:rsidP="007B14BE">
      <w:pPr>
        <w:rPr>
          <w:sz w:val="36"/>
          <w:szCs w:val="36"/>
          <w:u w:val="single"/>
        </w:rPr>
      </w:pPr>
      <w:r w:rsidRPr="007B14BE">
        <w:rPr>
          <w:noProof/>
          <w:sz w:val="36"/>
          <w:szCs w:val="36"/>
          <w:u w:val="single"/>
        </w:rPr>
        <w:drawing>
          <wp:inline distT="0" distB="0" distL="0" distR="0" wp14:anchorId="7E7A8D8D" wp14:editId="17FD0163">
            <wp:extent cx="5731510" cy="3222625"/>
            <wp:effectExtent l="0" t="0" r="2540" b="0"/>
            <wp:docPr id="15399636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699384B" w14:textId="77777777" w:rsidR="00A557F2" w:rsidRDefault="00A557F2" w:rsidP="00CC71CE">
      <w:pPr>
        <w:rPr>
          <w:sz w:val="36"/>
          <w:szCs w:val="36"/>
          <w:u w:val="single"/>
          <w:lang w:val="en-US"/>
        </w:rPr>
      </w:pPr>
    </w:p>
    <w:p w14:paraId="7F7C9E72" w14:textId="6E4C98F1" w:rsidR="007B14BE" w:rsidRDefault="004871D6" w:rsidP="00CC71CE">
      <w:pPr>
        <w:rPr>
          <w:sz w:val="36"/>
          <w:szCs w:val="36"/>
          <w:u w:val="single"/>
          <w:lang w:val="en-US"/>
        </w:rPr>
      </w:pPr>
      <w:r>
        <w:rPr>
          <w:sz w:val="36"/>
          <w:szCs w:val="36"/>
          <w:u w:val="single"/>
          <w:lang w:val="en-US"/>
        </w:rPr>
        <w:t>Approve/Reject</w:t>
      </w:r>
    </w:p>
    <w:p w14:paraId="7BECB6B7" w14:textId="4F240056" w:rsidR="004871D6" w:rsidRPr="004871D6" w:rsidRDefault="004871D6" w:rsidP="004871D6">
      <w:pPr>
        <w:rPr>
          <w:sz w:val="36"/>
          <w:szCs w:val="36"/>
          <w:u w:val="single"/>
        </w:rPr>
      </w:pPr>
      <w:r w:rsidRPr="004871D6">
        <w:rPr>
          <w:noProof/>
          <w:sz w:val="36"/>
          <w:szCs w:val="36"/>
          <w:u w:val="single"/>
        </w:rPr>
        <w:drawing>
          <wp:inline distT="0" distB="0" distL="0" distR="0" wp14:anchorId="14E6F90A" wp14:editId="70F70266">
            <wp:extent cx="5731510" cy="3222625"/>
            <wp:effectExtent l="0" t="0" r="2540" b="0"/>
            <wp:docPr id="525014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4152596" w14:textId="421046BF" w:rsidR="007C3FEA" w:rsidRDefault="007C3FEA" w:rsidP="00CC71CE">
      <w:pPr>
        <w:rPr>
          <w:sz w:val="36"/>
          <w:szCs w:val="36"/>
          <w:u w:val="single"/>
          <w:lang w:val="en-US"/>
        </w:rPr>
      </w:pPr>
    </w:p>
    <w:p w14:paraId="0576E7FB" w14:textId="77777777" w:rsidR="007C3FEA" w:rsidRDefault="007C3FEA">
      <w:pPr>
        <w:rPr>
          <w:sz w:val="36"/>
          <w:szCs w:val="36"/>
          <w:u w:val="single"/>
          <w:lang w:val="en-US"/>
        </w:rPr>
      </w:pPr>
      <w:r>
        <w:rPr>
          <w:sz w:val="36"/>
          <w:szCs w:val="36"/>
          <w:u w:val="single"/>
          <w:lang w:val="en-US"/>
        </w:rPr>
        <w:br w:type="page"/>
      </w:r>
    </w:p>
    <w:p w14:paraId="13B2811F" w14:textId="32167098" w:rsidR="004871D6" w:rsidRDefault="007C3FEA" w:rsidP="00CC71CE">
      <w:pPr>
        <w:rPr>
          <w:sz w:val="36"/>
          <w:szCs w:val="36"/>
          <w:u w:val="single"/>
          <w:lang w:val="en-US"/>
        </w:rPr>
      </w:pPr>
      <w:r>
        <w:rPr>
          <w:sz w:val="36"/>
          <w:szCs w:val="36"/>
          <w:u w:val="single"/>
          <w:lang w:val="en-US"/>
        </w:rPr>
        <w:lastRenderedPageBreak/>
        <w:t>Manager Transactions</w:t>
      </w:r>
    </w:p>
    <w:p w14:paraId="633F7F41" w14:textId="1A279755" w:rsidR="007C3FEA" w:rsidRPr="007C3FEA" w:rsidRDefault="007C3FEA" w:rsidP="007C3FEA">
      <w:pPr>
        <w:rPr>
          <w:sz w:val="36"/>
          <w:szCs w:val="36"/>
          <w:u w:val="single"/>
        </w:rPr>
      </w:pPr>
      <w:r w:rsidRPr="007C3FEA">
        <w:rPr>
          <w:noProof/>
          <w:sz w:val="36"/>
          <w:szCs w:val="36"/>
          <w:u w:val="single"/>
        </w:rPr>
        <w:drawing>
          <wp:inline distT="0" distB="0" distL="0" distR="0" wp14:anchorId="1C8CDE79" wp14:editId="7A39E588">
            <wp:extent cx="5731510" cy="3222625"/>
            <wp:effectExtent l="0" t="0" r="2540" b="0"/>
            <wp:docPr id="13117155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2B09B17" w14:textId="77777777" w:rsidR="007C3FEA" w:rsidRDefault="007C3FEA" w:rsidP="00CC71CE">
      <w:pPr>
        <w:rPr>
          <w:sz w:val="36"/>
          <w:szCs w:val="36"/>
          <w:u w:val="single"/>
          <w:lang w:val="en-US"/>
        </w:rPr>
      </w:pPr>
    </w:p>
    <w:p w14:paraId="794DF7F3" w14:textId="25138AD0" w:rsidR="00AB6113" w:rsidRDefault="00AB6113" w:rsidP="00CC71CE">
      <w:pPr>
        <w:rPr>
          <w:sz w:val="36"/>
          <w:szCs w:val="36"/>
          <w:u w:val="single"/>
          <w:lang w:val="en-US"/>
        </w:rPr>
      </w:pPr>
      <w:r>
        <w:rPr>
          <w:sz w:val="36"/>
          <w:szCs w:val="36"/>
          <w:u w:val="single"/>
          <w:lang w:val="en-US"/>
        </w:rPr>
        <w:t>Rejected Applications</w:t>
      </w:r>
    </w:p>
    <w:p w14:paraId="61341414" w14:textId="4C403814" w:rsidR="00AB6113" w:rsidRPr="00AB6113" w:rsidRDefault="00AB6113" w:rsidP="00AB6113">
      <w:pPr>
        <w:rPr>
          <w:sz w:val="36"/>
          <w:szCs w:val="36"/>
          <w:u w:val="single"/>
        </w:rPr>
      </w:pPr>
      <w:r w:rsidRPr="00AB6113">
        <w:rPr>
          <w:noProof/>
          <w:sz w:val="36"/>
          <w:szCs w:val="36"/>
          <w:u w:val="single"/>
        </w:rPr>
        <w:drawing>
          <wp:inline distT="0" distB="0" distL="0" distR="0" wp14:anchorId="6C0A4633" wp14:editId="00B8CA94">
            <wp:extent cx="5731510" cy="3222625"/>
            <wp:effectExtent l="0" t="0" r="2540" b="0"/>
            <wp:docPr id="14271806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CCD48BE" w14:textId="7F01B99C" w:rsidR="00AB6113" w:rsidRDefault="00AB6113" w:rsidP="00CC71CE">
      <w:pPr>
        <w:rPr>
          <w:sz w:val="36"/>
          <w:szCs w:val="36"/>
          <w:u w:val="single"/>
          <w:lang w:val="en-US"/>
        </w:rPr>
      </w:pPr>
    </w:p>
    <w:p w14:paraId="003A94AE" w14:textId="77777777" w:rsidR="00AB6113" w:rsidRDefault="00AB6113">
      <w:pPr>
        <w:rPr>
          <w:sz w:val="36"/>
          <w:szCs w:val="36"/>
          <w:u w:val="single"/>
          <w:lang w:val="en-US"/>
        </w:rPr>
      </w:pPr>
      <w:r>
        <w:rPr>
          <w:sz w:val="36"/>
          <w:szCs w:val="36"/>
          <w:u w:val="single"/>
          <w:lang w:val="en-US"/>
        </w:rPr>
        <w:br w:type="page"/>
      </w:r>
    </w:p>
    <w:p w14:paraId="6D76BB70" w14:textId="37649101" w:rsidR="00AB6113" w:rsidRDefault="00C109A0" w:rsidP="00CC71CE">
      <w:pPr>
        <w:rPr>
          <w:sz w:val="36"/>
          <w:szCs w:val="36"/>
          <w:u w:val="single"/>
          <w:lang w:val="en-US"/>
        </w:rPr>
      </w:pPr>
      <w:r>
        <w:rPr>
          <w:sz w:val="36"/>
          <w:szCs w:val="36"/>
          <w:u w:val="single"/>
          <w:lang w:val="en-US"/>
        </w:rPr>
        <w:lastRenderedPageBreak/>
        <w:t>Admin Dashboard</w:t>
      </w:r>
    </w:p>
    <w:p w14:paraId="2A3DAC41" w14:textId="61C297FF" w:rsidR="00C109A0" w:rsidRPr="00C109A0" w:rsidRDefault="00C109A0" w:rsidP="00C109A0">
      <w:pPr>
        <w:rPr>
          <w:sz w:val="36"/>
          <w:szCs w:val="36"/>
          <w:u w:val="single"/>
        </w:rPr>
      </w:pPr>
      <w:r w:rsidRPr="00C109A0">
        <w:rPr>
          <w:noProof/>
          <w:sz w:val="36"/>
          <w:szCs w:val="36"/>
          <w:u w:val="single"/>
        </w:rPr>
        <w:drawing>
          <wp:inline distT="0" distB="0" distL="0" distR="0" wp14:anchorId="474B2E57" wp14:editId="37CD805F">
            <wp:extent cx="5731510" cy="3222625"/>
            <wp:effectExtent l="0" t="0" r="2540" b="0"/>
            <wp:docPr id="9254242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6359391" w14:textId="77777777" w:rsidR="00C109A0" w:rsidRDefault="00C109A0" w:rsidP="00CC71CE">
      <w:pPr>
        <w:rPr>
          <w:sz w:val="36"/>
          <w:szCs w:val="36"/>
          <w:u w:val="single"/>
          <w:lang w:val="en-US"/>
        </w:rPr>
      </w:pPr>
    </w:p>
    <w:p w14:paraId="6F7D52F7" w14:textId="5A743F2F" w:rsidR="00231D9A" w:rsidRDefault="00231D9A" w:rsidP="00CC71CE">
      <w:pPr>
        <w:rPr>
          <w:sz w:val="36"/>
          <w:szCs w:val="36"/>
          <w:u w:val="single"/>
          <w:lang w:val="en-US"/>
        </w:rPr>
      </w:pPr>
      <w:proofErr w:type="spellStart"/>
      <w:r>
        <w:rPr>
          <w:sz w:val="36"/>
          <w:szCs w:val="36"/>
          <w:u w:val="single"/>
          <w:lang w:val="en-US"/>
        </w:rPr>
        <w:t>Customer_List</w:t>
      </w:r>
      <w:proofErr w:type="spellEnd"/>
    </w:p>
    <w:p w14:paraId="35AC0C27" w14:textId="354C6E52" w:rsidR="00231D9A" w:rsidRPr="00231D9A" w:rsidRDefault="00231D9A" w:rsidP="00231D9A">
      <w:pPr>
        <w:rPr>
          <w:sz w:val="36"/>
          <w:szCs w:val="36"/>
          <w:u w:val="single"/>
        </w:rPr>
      </w:pPr>
      <w:r w:rsidRPr="00231D9A">
        <w:rPr>
          <w:noProof/>
          <w:sz w:val="36"/>
          <w:szCs w:val="36"/>
          <w:u w:val="single"/>
        </w:rPr>
        <w:drawing>
          <wp:inline distT="0" distB="0" distL="0" distR="0" wp14:anchorId="047272D5" wp14:editId="01DDCEA0">
            <wp:extent cx="5731510" cy="3222625"/>
            <wp:effectExtent l="0" t="0" r="2540" b="0"/>
            <wp:docPr id="21366414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12949BA" w14:textId="0A181CB5" w:rsidR="00231D9A" w:rsidRDefault="00231D9A" w:rsidP="00CC71CE">
      <w:pPr>
        <w:rPr>
          <w:sz w:val="36"/>
          <w:szCs w:val="36"/>
          <w:u w:val="single"/>
          <w:lang w:val="en-US"/>
        </w:rPr>
      </w:pPr>
    </w:p>
    <w:p w14:paraId="5A11F0A8" w14:textId="77777777" w:rsidR="00231D9A" w:rsidRDefault="00231D9A">
      <w:pPr>
        <w:rPr>
          <w:sz w:val="36"/>
          <w:szCs w:val="36"/>
          <w:u w:val="single"/>
          <w:lang w:val="en-US"/>
        </w:rPr>
      </w:pPr>
      <w:r>
        <w:rPr>
          <w:sz w:val="36"/>
          <w:szCs w:val="36"/>
          <w:u w:val="single"/>
          <w:lang w:val="en-US"/>
        </w:rPr>
        <w:br w:type="page"/>
      </w:r>
    </w:p>
    <w:p w14:paraId="1594D766" w14:textId="174B80E1" w:rsidR="00231D9A" w:rsidRDefault="00231D9A" w:rsidP="00CC71CE">
      <w:pPr>
        <w:rPr>
          <w:sz w:val="36"/>
          <w:szCs w:val="36"/>
          <w:u w:val="single"/>
          <w:lang w:val="en-US"/>
        </w:rPr>
      </w:pPr>
      <w:r>
        <w:rPr>
          <w:sz w:val="36"/>
          <w:szCs w:val="36"/>
          <w:u w:val="single"/>
          <w:lang w:val="en-US"/>
        </w:rPr>
        <w:lastRenderedPageBreak/>
        <w:t>Manager List</w:t>
      </w:r>
    </w:p>
    <w:p w14:paraId="1F2B43D8" w14:textId="76347D7A" w:rsidR="00231D9A" w:rsidRPr="00231D9A" w:rsidRDefault="00231D9A" w:rsidP="00231D9A">
      <w:pPr>
        <w:rPr>
          <w:sz w:val="36"/>
          <w:szCs w:val="36"/>
          <w:u w:val="single"/>
        </w:rPr>
      </w:pPr>
      <w:r w:rsidRPr="00231D9A">
        <w:rPr>
          <w:noProof/>
          <w:sz w:val="36"/>
          <w:szCs w:val="36"/>
          <w:u w:val="single"/>
        </w:rPr>
        <w:drawing>
          <wp:inline distT="0" distB="0" distL="0" distR="0" wp14:anchorId="6B866DB2" wp14:editId="63B6C871">
            <wp:extent cx="5731510" cy="3222625"/>
            <wp:effectExtent l="0" t="0" r="2540" b="0"/>
            <wp:docPr id="7496424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5DDB730" w14:textId="77777777" w:rsidR="00231D9A" w:rsidRDefault="00231D9A" w:rsidP="00CC71CE">
      <w:pPr>
        <w:rPr>
          <w:sz w:val="36"/>
          <w:szCs w:val="36"/>
          <w:u w:val="single"/>
          <w:lang w:val="en-US"/>
        </w:rPr>
      </w:pPr>
    </w:p>
    <w:p w14:paraId="6FB1CEF7" w14:textId="6986401B" w:rsidR="00F024C6" w:rsidRDefault="00F024C6" w:rsidP="00CC71CE">
      <w:pPr>
        <w:rPr>
          <w:sz w:val="36"/>
          <w:szCs w:val="36"/>
          <w:u w:val="single"/>
          <w:lang w:val="en-US"/>
        </w:rPr>
      </w:pPr>
      <w:r>
        <w:rPr>
          <w:sz w:val="36"/>
          <w:szCs w:val="36"/>
          <w:u w:val="single"/>
          <w:lang w:val="en-US"/>
        </w:rPr>
        <w:t>Create Manager</w:t>
      </w:r>
    </w:p>
    <w:p w14:paraId="2ECE973A" w14:textId="76CD1F7A" w:rsidR="007A01FF" w:rsidRPr="007A01FF" w:rsidRDefault="007A01FF" w:rsidP="007A01FF">
      <w:pPr>
        <w:rPr>
          <w:sz w:val="36"/>
          <w:szCs w:val="36"/>
          <w:u w:val="single"/>
        </w:rPr>
      </w:pPr>
      <w:r w:rsidRPr="007A01FF">
        <w:rPr>
          <w:noProof/>
          <w:sz w:val="36"/>
          <w:szCs w:val="36"/>
          <w:u w:val="single"/>
        </w:rPr>
        <w:drawing>
          <wp:inline distT="0" distB="0" distL="0" distR="0" wp14:anchorId="675E7C2C" wp14:editId="0A479288">
            <wp:extent cx="5731510" cy="3222625"/>
            <wp:effectExtent l="0" t="0" r="2540" b="0"/>
            <wp:docPr id="97353013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D087F49" w14:textId="77777777" w:rsidR="00F024C6" w:rsidRPr="004833AA" w:rsidRDefault="00F024C6" w:rsidP="00CC71CE">
      <w:pPr>
        <w:rPr>
          <w:sz w:val="36"/>
          <w:szCs w:val="36"/>
          <w:u w:val="single"/>
          <w:lang w:val="en-US"/>
        </w:rPr>
      </w:pPr>
    </w:p>
    <w:sectPr w:rsidR="00F024C6" w:rsidRPr="004833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F5432" w14:textId="77777777" w:rsidR="002E7785" w:rsidRDefault="002E7785" w:rsidP="002E7785">
      <w:pPr>
        <w:spacing w:after="0" w:line="240" w:lineRule="auto"/>
      </w:pPr>
      <w:r>
        <w:separator/>
      </w:r>
    </w:p>
  </w:endnote>
  <w:endnote w:type="continuationSeparator" w:id="0">
    <w:p w14:paraId="59DB3BFA" w14:textId="77777777" w:rsidR="002E7785" w:rsidRDefault="002E7785" w:rsidP="002E7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97F9DA" w14:textId="77777777" w:rsidR="002E7785" w:rsidRDefault="002E7785" w:rsidP="002E7785">
      <w:pPr>
        <w:spacing w:after="0" w:line="240" w:lineRule="auto"/>
      </w:pPr>
      <w:r>
        <w:separator/>
      </w:r>
    </w:p>
  </w:footnote>
  <w:footnote w:type="continuationSeparator" w:id="0">
    <w:p w14:paraId="4CA2B248" w14:textId="77777777" w:rsidR="002E7785" w:rsidRDefault="002E7785" w:rsidP="002E77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1" w15:restartNumberingAfterBreak="0">
    <w:nsid w:val="03866975"/>
    <w:multiLevelType w:val="multilevel"/>
    <w:tmpl w:val="192AAF96"/>
    <w:lvl w:ilvl="0">
      <w:start w:val="2"/>
      <w:numFmt w:val="decimal"/>
      <w:lvlText w:val="%1"/>
      <w:lvlJc w:val="left"/>
      <w:pPr>
        <w:ind w:left="500" w:hanging="500"/>
      </w:pPr>
      <w:rPr>
        <w:rFonts w:hint="default"/>
      </w:rPr>
    </w:lvl>
    <w:lvl w:ilvl="1">
      <w:start w:val="1"/>
      <w:numFmt w:val="decimal"/>
      <w:lvlText w:val="%1.%2"/>
      <w:lvlJc w:val="left"/>
      <w:pPr>
        <w:ind w:left="850" w:hanging="72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960" w:hanging="1440"/>
      </w:pPr>
      <w:rPr>
        <w:rFonts w:hint="default"/>
      </w:rPr>
    </w:lvl>
    <w:lvl w:ilvl="5">
      <w:start w:val="1"/>
      <w:numFmt w:val="decimal"/>
      <w:lvlText w:val="%1.%2.%3.%4.%5.%6"/>
      <w:lvlJc w:val="left"/>
      <w:pPr>
        <w:ind w:left="2450" w:hanging="1800"/>
      </w:pPr>
      <w:rPr>
        <w:rFonts w:hint="default"/>
      </w:rPr>
    </w:lvl>
    <w:lvl w:ilvl="6">
      <w:start w:val="1"/>
      <w:numFmt w:val="decimal"/>
      <w:lvlText w:val="%1.%2.%3.%4.%5.%6.%7"/>
      <w:lvlJc w:val="left"/>
      <w:pPr>
        <w:ind w:left="2580" w:hanging="1800"/>
      </w:pPr>
      <w:rPr>
        <w:rFonts w:hint="default"/>
      </w:rPr>
    </w:lvl>
    <w:lvl w:ilvl="7">
      <w:start w:val="1"/>
      <w:numFmt w:val="decimal"/>
      <w:lvlText w:val="%1.%2.%3.%4.%5.%6.%7.%8"/>
      <w:lvlJc w:val="left"/>
      <w:pPr>
        <w:ind w:left="3070" w:hanging="2160"/>
      </w:pPr>
      <w:rPr>
        <w:rFonts w:hint="default"/>
      </w:rPr>
    </w:lvl>
    <w:lvl w:ilvl="8">
      <w:start w:val="1"/>
      <w:numFmt w:val="decimal"/>
      <w:lvlText w:val="%1.%2.%3.%4.%5.%6.%7.%8.%9"/>
      <w:lvlJc w:val="left"/>
      <w:pPr>
        <w:ind w:left="3560" w:hanging="2520"/>
      </w:pPr>
      <w:rPr>
        <w:rFonts w:hint="default"/>
      </w:rPr>
    </w:lvl>
  </w:abstractNum>
  <w:abstractNum w:abstractNumId="2" w15:restartNumberingAfterBreak="0">
    <w:nsid w:val="03B86B2E"/>
    <w:multiLevelType w:val="multilevel"/>
    <w:tmpl w:val="388E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367B54"/>
    <w:multiLevelType w:val="multilevel"/>
    <w:tmpl w:val="51F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7B4BE4"/>
    <w:multiLevelType w:val="multilevel"/>
    <w:tmpl w:val="52C0E84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5BF764BA"/>
    <w:multiLevelType w:val="multilevel"/>
    <w:tmpl w:val="13F4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2A6B43"/>
    <w:multiLevelType w:val="multilevel"/>
    <w:tmpl w:val="919A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296874">
    <w:abstractNumId w:val="4"/>
  </w:num>
  <w:num w:numId="2" w16cid:durableId="1345595592">
    <w:abstractNumId w:val="2"/>
  </w:num>
  <w:num w:numId="3" w16cid:durableId="975797043">
    <w:abstractNumId w:val="3"/>
  </w:num>
  <w:num w:numId="4" w16cid:durableId="1033920864">
    <w:abstractNumId w:val="6"/>
  </w:num>
  <w:num w:numId="5" w16cid:durableId="527374283">
    <w:abstractNumId w:val="5"/>
  </w:num>
  <w:num w:numId="6" w16cid:durableId="293409183">
    <w:abstractNumId w:val="0"/>
  </w:num>
  <w:num w:numId="7" w16cid:durableId="11056099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A93"/>
    <w:rsid w:val="00014731"/>
    <w:rsid w:val="00014927"/>
    <w:rsid w:val="0002640D"/>
    <w:rsid w:val="000367D8"/>
    <w:rsid w:val="0009793B"/>
    <w:rsid w:val="000B0F11"/>
    <w:rsid w:val="000C63A7"/>
    <w:rsid w:val="000C6498"/>
    <w:rsid w:val="000D538A"/>
    <w:rsid w:val="000E1903"/>
    <w:rsid w:val="000E3563"/>
    <w:rsid w:val="000F5D91"/>
    <w:rsid w:val="00107F23"/>
    <w:rsid w:val="0012180B"/>
    <w:rsid w:val="00176D4B"/>
    <w:rsid w:val="00197BBD"/>
    <w:rsid w:val="001D7E07"/>
    <w:rsid w:val="001F11A8"/>
    <w:rsid w:val="001F1D22"/>
    <w:rsid w:val="00231D9A"/>
    <w:rsid w:val="00286C74"/>
    <w:rsid w:val="00287657"/>
    <w:rsid w:val="00291A38"/>
    <w:rsid w:val="002968B6"/>
    <w:rsid w:val="00297D2D"/>
    <w:rsid w:val="002A2A93"/>
    <w:rsid w:val="002A5CFF"/>
    <w:rsid w:val="002B2DC3"/>
    <w:rsid w:val="002C35F1"/>
    <w:rsid w:val="002E7785"/>
    <w:rsid w:val="002F751F"/>
    <w:rsid w:val="00305C65"/>
    <w:rsid w:val="0031102B"/>
    <w:rsid w:val="00317DEB"/>
    <w:rsid w:val="00325635"/>
    <w:rsid w:val="00343743"/>
    <w:rsid w:val="003816BC"/>
    <w:rsid w:val="003B1B1A"/>
    <w:rsid w:val="003E1E13"/>
    <w:rsid w:val="003F1308"/>
    <w:rsid w:val="003F55C1"/>
    <w:rsid w:val="003F6193"/>
    <w:rsid w:val="004356A4"/>
    <w:rsid w:val="0044452A"/>
    <w:rsid w:val="00465E30"/>
    <w:rsid w:val="004833AA"/>
    <w:rsid w:val="004871D6"/>
    <w:rsid w:val="004F3A77"/>
    <w:rsid w:val="00504634"/>
    <w:rsid w:val="00506D04"/>
    <w:rsid w:val="00535B64"/>
    <w:rsid w:val="00542881"/>
    <w:rsid w:val="0055203E"/>
    <w:rsid w:val="00576B84"/>
    <w:rsid w:val="005F347B"/>
    <w:rsid w:val="005F6874"/>
    <w:rsid w:val="00606A3F"/>
    <w:rsid w:val="0061028E"/>
    <w:rsid w:val="00647D7F"/>
    <w:rsid w:val="00687019"/>
    <w:rsid w:val="006A46AE"/>
    <w:rsid w:val="006E0BE6"/>
    <w:rsid w:val="00732F83"/>
    <w:rsid w:val="00745431"/>
    <w:rsid w:val="007558C5"/>
    <w:rsid w:val="00760AF9"/>
    <w:rsid w:val="0076438E"/>
    <w:rsid w:val="00765BE1"/>
    <w:rsid w:val="007762AD"/>
    <w:rsid w:val="007A01FF"/>
    <w:rsid w:val="007B14BE"/>
    <w:rsid w:val="007C3FEA"/>
    <w:rsid w:val="007D47AB"/>
    <w:rsid w:val="007E1B2E"/>
    <w:rsid w:val="00871417"/>
    <w:rsid w:val="00886A2C"/>
    <w:rsid w:val="008A47D0"/>
    <w:rsid w:val="008E5E05"/>
    <w:rsid w:val="008F1CC6"/>
    <w:rsid w:val="00943FB8"/>
    <w:rsid w:val="00944D52"/>
    <w:rsid w:val="009863AE"/>
    <w:rsid w:val="009B524D"/>
    <w:rsid w:val="009C5982"/>
    <w:rsid w:val="009D7DE0"/>
    <w:rsid w:val="00A53034"/>
    <w:rsid w:val="00A557F2"/>
    <w:rsid w:val="00A620C7"/>
    <w:rsid w:val="00A6710E"/>
    <w:rsid w:val="00A72A38"/>
    <w:rsid w:val="00AA656D"/>
    <w:rsid w:val="00AB2058"/>
    <w:rsid w:val="00AB213B"/>
    <w:rsid w:val="00AB6113"/>
    <w:rsid w:val="00AE3AE4"/>
    <w:rsid w:val="00B51148"/>
    <w:rsid w:val="00B633C1"/>
    <w:rsid w:val="00BB027E"/>
    <w:rsid w:val="00BB0BF8"/>
    <w:rsid w:val="00C109A0"/>
    <w:rsid w:val="00C14170"/>
    <w:rsid w:val="00C73DE2"/>
    <w:rsid w:val="00C8760D"/>
    <w:rsid w:val="00C92C48"/>
    <w:rsid w:val="00CC71CE"/>
    <w:rsid w:val="00CD0301"/>
    <w:rsid w:val="00CE2485"/>
    <w:rsid w:val="00CF69F0"/>
    <w:rsid w:val="00D23461"/>
    <w:rsid w:val="00D30775"/>
    <w:rsid w:val="00D56AF9"/>
    <w:rsid w:val="00DD6699"/>
    <w:rsid w:val="00DE0ABA"/>
    <w:rsid w:val="00DE55D2"/>
    <w:rsid w:val="00E1111D"/>
    <w:rsid w:val="00E71205"/>
    <w:rsid w:val="00E73CE4"/>
    <w:rsid w:val="00E85579"/>
    <w:rsid w:val="00E93004"/>
    <w:rsid w:val="00EE5A3E"/>
    <w:rsid w:val="00F024C6"/>
    <w:rsid w:val="00F45655"/>
    <w:rsid w:val="00FB5F04"/>
    <w:rsid w:val="00FE478B"/>
    <w:rsid w:val="00FF3840"/>
    <w:rsid w:val="46600B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37C6B2A"/>
  <w15:chartTrackingRefBased/>
  <w15:docId w15:val="{ADBCF792-4225-491F-A050-1A87B2401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A93"/>
  </w:style>
  <w:style w:type="paragraph" w:styleId="Heading1">
    <w:name w:val="heading 1"/>
    <w:basedOn w:val="Normal"/>
    <w:next w:val="Normal"/>
    <w:link w:val="Heading1Char"/>
    <w:qFormat/>
    <w:rsid w:val="002A2A9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2A2A9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2A2A9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nhideWhenUsed/>
    <w:qFormat/>
    <w:rsid w:val="002A2A9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A2A9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A2A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2A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2A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2A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2A2A9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2A9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2A2A9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qFormat/>
    <w:rsid w:val="002A2A9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A2A9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A2A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2A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2A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2A93"/>
    <w:rPr>
      <w:rFonts w:eastAsiaTheme="majorEastAsia" w:cstheme="majorBidi"/>
      <w:color w:val="272727" w:themeColor="text1" w:themeTint="D8"/>
    </w:rPr>
  </w:style>
  <w:style w:type="paragraph" w:styleId="Title">
    <w:name w:val="Title"/>
    <w:basedOn w:val="Normal"/>
    <w:next w:val="Normal"/>
    <w:link w:val="TitleChar"/>
    <w:qFormat/>
    <w:rsid w:val="002A2A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qFormat/>
    <w:rsid w:val="002A2A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2A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2A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2A93"/>
    <w:pPr>
      <w:spacing w:before="160"/>
      <w:jc w:val="center"/>
    </w:pPr>
    <w:rPr>
      <w:i/>
      <w:iCs/>
      <w:color w:val="404040" w:themeColor="text1" w:themeTint="BF"/>
    </w:rPr>
  </w:style>
  <w:style w:type="character" w:customStyle="1" w:styleId="QuoteChar">
    <w:name w:val="Quote Char"/>
    <w:basedOn w:val="DefaultParagraphFont"/>
    <w:link w:val="Quote"/>
    <w:uiPriority w:val="29"/>
    <w:rsid w:val="002A2A93"/>
    <w:rPr>
      <w:i/>
      <w:iCs/>
      <w:color w:val="404040" w:themeColor="text1" w:themeTint="BF"/>
    </w:rPr>
  </w:style>
  <w:style w:type="paragraph" w:styleId="ListParagraph">
    <w:name w:val="List Paragraph"/>
    <w:basedOn w:val="Normal"/>
    <w:uiPriority w:val="34"/>
    <w:qFormat/>
    <w:rsid w:val="002A2A93"/>
    <w:pPr>
      <w:ind w:left="720"/>
      <w:contextualSpacing/>
    </w:pPr>
  </w:style>
  <w:style w:type="character" w:styleId="IntenseEmphasis">
    <w:name w:val="Intense Emphasis"/>
    <w:basedOn w:val="DefaultParagraphFont"/>
    <w:uiPriority w:val="21"/>
    <w:qFormat/>
    <w:rsid w:val="002A2A93"/>
    <w:rPr>
      <w:i/>
      <w:iCs/>
      <w:color w:val="2F5496" w:themeColor="accent1" w:themeShade="BF"/>
    </w:rPr>
  </w:style>
  <w:style w:type="paragraph" w:styleId="IntenseQuote">
    <w:name w:val="Intense Quote"/>
    <w:basedOn w:val="Normal"/>
    <w:next w:val="Normal"/>
    <w:link w:val="IntenseQuoteChar"/>
    <w:uiPriority w:val="30"/>
    <w:qFormat/>
    <w:rsid w:val="002A2A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2A93"/>
    <w:rPr>
      <w:i/>
      <w:iCs/>
      <w:color w:val="2F5496" w:themeColor="accent1" w:themeShade="BF"/>
    </w:rPr>
  </w:style>
  <w:style w:type="character" w:styleId="IntenseReference">
    <w:name w:val="Intense Reference"/>
    <w:basedOn w:val="DefaultParagraphFont"/>
    <w:uiPriority w:val="32"/>
    <w:qFormat/>
    <w:rsid w:val="002A2A93"/>
    <w:rPr>
      <w:b/>
      <w:bCs/>
      <w:smallCaps/>
      <w:color w:val="2F5496" w:themeColor="accent1" w:themeShade="BF"/>
      <w:spacing w:val="5"/>
    </w:rPr>
  </w:style>
  <w:style w:type="paragraph" w:styleId="NormalWeb">
    <w:name w:val="Normal (Web)"/>
    <w:basedOn w:val="Normal"/>
    <w:rsid w:val="00AE3AE4"/>
    <w:pPr>
      <w:suppressAutoHyphens/>
      <w:spacing w:before="280" w:after="280" w:line="240" w:lineRule="auto"/>
    </w:pPr>
    <w:rPr>
      <w:rFonts w:ascii="Arial Unicode MS" w:eastAsia="Arial Unicode MS" w:hAnsi="Arial Unicode MS" w:cs="Arial Unicode MS"/>
      <w:kern w:val="0"/>
      <w:sz w:val="24"/>
      <w:szCs w:val="24"/>
      <w:lang w:val="en-US" w:eastAsia="ar-SA"/>
      <w14:ligatures w14:val="none"/>
    </w:rPr>
  </w:style>
  <w:style w:type="character" w:styleId="Strong">
    <w:name w:val="Strong"/>
    <w:qFormat/>
    <w:rsid w:val="009D7DE0"/>
    <w:rPr>
      <w:b/>
      <w:bCs/>
    </w:rPr>
  </w:style>
  <w:style w:type="table" w:styleId="TableGrid">
    <w:name w:val="Table Grid"/>
    <w:basedOn w:val="TableNormal"/>
    <w:uiPriority w:val="39"/>
    <w:rsid w:val="00CC7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C71C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C71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CC71C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2E77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7785"/>
  </w:style>
  <w:style w:type="paragraph" w:styleId="Footer">
    <w:name w:val="footer"/>
    <w:basedOn w:val="Normal"/>
    <w:link w:val="FooterChar"/>
    <w:uiPriority w:val="99"/>
    <w:unhideWhenUsed/>
    <w:rsid w:val="002E77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7785"/>
  </w:style>
  <w:style w:type="character" w:customStyle="1" w:styleId="BodyTextChar">
    <w:name w:val="Body Text Char"/>
    <w:basedOn w:val="DefaultParagraphFont"/>
    <w:link w:val="BodyText"/>
    <w:qFormat/>
    <w:rsid w:val="00197BBD"/>
    <w:rPr>
      <w:rFonts w:ascii="Times New Roman" w:eastAsia="Times New Roman" w:hAnsi="Times New Roman" w:cs="Times New Roman"/>
      <w:sz w:val="16"/>
      <w:szCs w:val="20"/>
      <w:lang w:eastAsia="ar-SA"/>
    </w:rPr>
  </w:style>
  <w:style w:type="paragraph" w:styleId="BodyText">
    <w:name w:val="Body Text"/>
    <w:basedOn w:val="Normal"/>
    <w:link w:val="BodyTextChar"/>
    <w:rsid w:val="00197BBD"/>
    <w:pPr>
      <w:suppressAutoHyphens/>
      <w:spacing w:after="0" w:line="240" w:lineRule="auto"/>
    </w:pPr>
    <w:rPr>
      <w:rFonts w:ascii="Times New Roman" w:eastAsia="Times New Roman" w:hAnsi="Times New Roman" w:cs="Times New Roman"/>
      <w:sz w:val="16"/>
      <w:szCs w:val="20"/>
      <w:lang w:eastAsia="ar-SA"/>
    </w:rPr>
  </w:style>
  <w:style w:type="character" w:customStyle="1" w:styleId="BodyTextChar1">
    <w:name w:val="Body Text Char1"/>
    <w:basedOn w:val="DefaultParagraphFont"/>
    <w:uiPriority w:val="99"/>
    <w:semiHidden/>
    <w:rsid w:val="00197B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A5ACA-E495-42AB-B8E2-EA42C9949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32</Pages>
  <Words>1642</Words>
  <Characters>9362</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Swaroop</dc:creator>
  <cp:keywords/>
  <dc:description/>
  <cp:lastModifiedBy>Yash Swaroop</cp:lastModifiedBy>
  <cp:revision>5</cp:revision>
  <dcterms:created xsi:type="dcterms:W3CDTF">2026-02-03T06:29:00Z</dcterms:created>
  <dcterms:modified xsi:type="dcterms:W3CDTF">2026-02-03T13:45:00Z</dcterms:modified>
</cp:coreProperties>
</file>